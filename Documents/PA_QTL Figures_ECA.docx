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EFB2" w14:textId="77777777" w:rsidR="00ED4946" w:rsidRDefault="001F7723">
      <w:r>
        <w:rPr>
          <w:sz w:val="36"/>
          <w:szCs w:val="36"/>
        </w:rPr>
        <w:t>Figure 1</w:t>
      </w:r>
    </w:p>
    <w:p w14:paraId="224A52E9" w14:textId="77777777" w:rsidR="00ED4946" w:rsidRDefault="00ED4946"/>
    <w:p w14:paraId="185B86EB" w14:textId="77777777" w:rsidR="00ED4946" w:rsidRDefault="00ED4946"/>
    <w:p w14:paraId="0A53A9C9" w14:textId="77777777" w:rsidR="00ED4946" w:rsidRDefault="00ED4946"/>
    <w:p w14:paraId="46A53147" w14:textId="77777777" w:rsidR="00ED4946" w:rsidRDefault="001F7723">
      <w:r>
        <w:rPr>
          <w:noProof/>
        </w:rPr>
        <w:drawing>
          <wp:inline distT="114300" distB="114300" distL="114300" distR="114300" wp14:anchorId="110B1835" wp14:editId="71AC5AB4">
            <wp:extent cx="5847879" cy="292893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5847879" cy="2928938"/>
                    </a:xfrm>
                    <a:prstGeom prst="rect">
                      <a:avLst/>
                    </a:prstGeom>
                    <a:ln/>
                  </pic:spPr>
                </pic:pic>
              </a:graphicData>
            </a:graphic>
          </wp:inline>
        </w:drawing>
      </w:r>
    </w:p>
    <w:p w14:paraId="4A603F8B" w14:textId="77777777" w:rsidR="00ED4946" w:rsidRDefault="00ED4946"/>
    <w:p w14:paraId="69728DA9" w14:textId="77777777" w:rsidR="00ED4946" w:rsidRDefault="001F7723">
      <w:pPr>
        <w:jc w:val="both"/>
        <w:rPr>
          <w:b/>
        </w:rPr>
      </w:pPr>
      <w:r>
        <w:rPr>
          <w:b/>
        </w:rPr>
        <w:t>Propionate dose response</w:t>
      </w:r>
    </w:p>
    <w:p w14:paraId="6AB18840" w14:textId="764F8DB6" w:rsidR="00ED4946" w:rsidRDefault="001F7723">
      <w:pPr>
        <w:jc w:val="both"/>
      </w:pPr>
      <w:r>
        <w:t>(</w:t>
      </w:r>
      <w:r>
        <w:rPr>
          <w:b/>
        </w:rPr>
        <w:t>A</w:t>
      </w:r>
      <w:r>
        <w:t xml:space="preserve">) </w:t>
      </w:r>
      <w:r w:rsidR="009E3D0F">
        <w:t xml:space="preserve">The percentages of </w:t>
      </w:r>
      <w:r>
        <w:t xml:space="preserve">L1 survival </w:t>
      </w:r>
      <w:r w:rsidR="009E3D0F">
        <w:t xml:space="preserve">for </w:t>
      </w:r>
      <w:r>
        <w:t xml:space="preserve">12 genetically distinct </w:t>
      </w:r>
      <w:r>
        <w:rPr>
          <w:i/>
        </w:rPr>
        <w:t>C. elegans</w:t>
      </w:r>
      <w:r>
        <w:t xml:space="preserve"> strains </w:t>
      </w:r>
      <w:r w:rsidR="009E3D0F">
        <w:t xml:space="preserve">are </w:t>
      </w:r>
      <w:r>
        <w:t xml:space="preserve">shown on the y-axis for </w:t>
      </w:r>
      <w:proofErr w:type="gramStart"/>
      <w:r w:rsidR="009E3D0F">
        <w:t xml:space="preserve">increasing  </w:t>
      </w:r>
      <w:r>
        <w:t>concentrations</w:t>
      </w:r>
      <w:proofErr w:type="gramEnd"/>
      <w:r>
        <w:t xml:space="preserve"> of propionate (0, 20, 40, 60, 80, 100, 120, 140 mM) on the x-axis. The Loess-smoothed fits of three technical and three biological replicates are represented by solid lines and the standard error of the fit is shown in gray. For reference, the N2 (orange) and DL238 (light blue) strains are colored. (</w:t>
      </w:r>
      <w:r>
        <w:rPr>
          <w:b/>
        </w:rPr>
        <w:t>B</w:t>
      </w:r>
      <w:r>
        <w:t xml:space="preserve">) </w:t>
      </w:r>
      <w:commentRangeStart w:id="0"/>
      <w:r>
        <w:t xml:space="preserve">Broad-sense heritability </w:t>
      </w:r>
      <w:commentRangeEnd w:id="0"/>
      <w:r w:rsidR="009E3D0F">
        <w:rPr>
          <w:rStyle w:val="CommentReference"/>
          <w:rFonts w:ascii="Arial" w:eastAsia="Arial" w:hAnsi="Arial" w:cs="Arial"/>
          <w:lang w:val="en"/>
        </w:rPr>
        <w:commentReference w:id="0"/>
      </w:r>
      <w:r>
        <w:t xml:space="preserve">estimates are shown on the y axis for each concentration of propionate on the x axis. </w:t>
      </w:r>
      <w:r>
        <w:br w:type="page"/>
      </w:r>
    </w:p>
    <w:p w14:paraId="37C4E2C1" w14:textId="77777777" w:rsidR="00ED4946" w:rsidRDefault="00ED4946"/>
    <w:p w14:paraId="173BE859" w14:textId="77777777" w:rsidR="00ED4946" w:rsidRDefault="00ED4946"/>
    <w:p w14:paraId="704D56D3" w14:textId="77777777" w:rsidR="00ED4946" w:rsidRDefault="001F7723">
      <w:pPr>
        <w:rPr>
          <w:sz w:val="36"/>
          <w:szCs w:val="36"/>
        </w:rPr>
      </w:pPr>
      <w:r>
        <w:rPr>
          <w:sz w:val="36"/>
          <w:szCs w:val="36"/>
        </w:rPr>
        <w:t>Supplemental Figure 1</w:t>
      </w:r>
    </w:p>
    <w:p w14:paraId="6208DB34" w14:textId="77777777" w:rsidR="00ED4946" w:rsidRDefault="00ED4946">
      <w:pPr>
        <w:rPr>
          <w:sz w:val="36"/>
          <w:szCs w:val="36"/>
        </w:rPr>
      </w:pPr>
    </w:p>
    <w:p w14:paraId="08CE5227" w14:textId="77777777" w:rsidR="00ED4946" w:rsidRDefault="001F7723">
      <w:r>
        <w:rPr>
          <w:noProof/>
        </w:rPr>
        <w:drawing>
          <wp:inline distT="114300" distB="114300" distL="114300" distR="114300" wp14:anchorId="7C20A718" wp14:editId="0BB73FBB">
            <wp:extent cx="5943600" cy="2971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2971800"/>
                    </a:xfrm>
                    <a:prstGeom prst="rect">
                      <a:avLst/>
                    </a:prstGeom>
                    <a:ln/>
                  </pic:spPr>
                </pic:pic>
              </a:graphicData>
            </a:graphic>
          </wp:inline>
        </w:drawing>
      </w:r>
    </w:p>
    <w:p w14:paraId="6E326A19" w14:textId="77777777" w:rsidR="00ED4946" w:rsidRDefault="00ED4946"/>
    <w:p w14:paraId="1F1D294F" w14:textId="77777777" w:rsidR="00ED4946" w:rsidRDefault="001F7723">
      <w:pPr>
        <w:rPr>
          <w:b/>
        </w:rPr>
      </w:pPr>
      <w:r>
        <w:rPr>
          <w:b/>
        </w:rPr>
        <w:t>Fine-scale propionate dose response</w:t>
      </w:r>
    </w:p>
    <w:p w14:paraId="3CC688A7" w14:textId="6BAA7E9F" w:rsidR="00ED4946" w:rsidRDefault="001F7723">
      <w:pPr>
        <w:jc w:val="both"/>
      </w:pPr>
      <w:r>
        <w:t>(</w:t>
      </w:r>
      <w:r>
        <w:rPr>
          <w:b/>
        </w:rPr>
        <w:t>A</w:t>
      </w:r>
      <w:r>
        <w:t xml:space="preserve">) </w:t>
      </w:r>
      <w:r w:rsidR="00FB0BE8">
        <w:t xml:space="preserve">The percentages of </w:t>
      </w:r>
      <w:r>
        <w:t xml:space="preserve">L1 survival </w:t>
      </w:r>
      <w:r w:rsidR="00FB0BE8">
        <w:t xml:space="preserve">for </w:t>
      </w:r>
      <w:r>
        <w:t xml:space="preserve">12 genetically distinct </w:t>
      </w:r>
      <w:r>
        <w:rPr>
          <w:i/>
        </w:rPr>
        <w:t>C. elegans</w:t>
      </w:r>
      <w:r>
        <w:t xml:space="preserve"> strains </w:t>
      </w:r>
      <w:r w:rsidR="00FB0BE8">
        <w:t xml:space="preserve">are </w:t>
      </w:r>
      <w:r>
        <w:t xml:space="preserve">shown on the y-axis for </w:t>
      </w:r>
      <w:r w:rsidR="00FB0BE8">
        <w:t xml:space="preserve">increasing </w:t>
      </w:r>
      <w:r>
        <w:t>concentrations of propionate (80, 90, 100, 110, 120 mM) on the x-axis. The Loess-smoothed fits of three technical and three biological replicates are represented by solid lines and the standard error of the fit is shown in gray. For reference, the N2 (orange) and DL238 (light blue) strains are colored. (</w:t>
      </w:r>
      <w:r>
        <w:rPr>
          <w:b/>
        </w:rPr>
        <w:t>B</w:t>
      </w:r>
      <w:r>
        <w:t>) Tukey boxplots of broad-sense heritability (</w:t>
      </w:r>
      <w:r>
        <w:rPr>
          <w:i/>
        </w:rPr>
        <w:t>H</w:t>
      </w:r>
      <w:r>
        <w:rPr>
          <w:i/>
          <w:vertAlign w:val="superscript"/>
        </w:rPr>
        <w:t>2</w:t>
      </w:r>
      <w:r>
        <w:t xml:space="preserve">) estimates are shown on the y axis for each concentration of propionate on the x axis. Each </w:t>
      </w:r>
      <w:r w:rsidR="00FB0BE8">
        <w:t xml:space="preserve">point </w:t>
      </w:r>
      <w:r>
        <w:t xml:space="preserve">corresponds to an </w:t>
      </w:r>
      <w:r>
        <w:rPr>
          <w:i/>
        </w:rPr>
        <w:t>H</w:t>
      </w:r>
      <w:r>
        <w:rPr>
          <w:i/>
          <w:vertAlign w:val="superscript"/>
        </w:rPr>
        <w:t xml:space="preserve">2 </w:t>
      </w:r>
      <w:r>
        <w:t>estimate after subsampling three replicate measures.</w:t>
      </w:r>
    </w:p>
    <w:p w14:paraId="2775370D" w14:textId="77777777" w:rsidR="00ED4946" w:rsidRDefault="00ED4946">
      <w:pPr>
        <w:rPr>
          <w:sz w:val="36"/>
          <w:szCs w:val="36"/>
        </w:rPr>
      </w:pPr>
    </w:p>
    <w:p w14:paraId="56CDB308" w14:textId="77777777" w:rsidR="00ED4946" w:rsidRDefault="00ED4946">
      <w:pPr>
        <w:rPr>
          <w:sz w:val="36"/>
          <w:szCs w:val="36"/>
        </w:rPr>
      </w:pPr>
    </w:p>
    <w:p w14:paraId="2C5A146C" w14:textId="77777777" w:rsidR="00ED4946" w:rsidRDefault="00ED4946">
      <w:pPr>
        <w:rPr>
          <w:sz w:val="36"/>
          <w:szCs w:val="36"/>
        </w:rPr>
      </w:pPr>
    </w:p>
    <w:p w14:paraId="16CE36E6" w14:textId="77777777" w:rsidR="00ED4946" w:rsidRDefault="00ED4946">
      <w:pPr>
        <w:rPr>
          <w:sz w:val="36"/>
          <w:szCs w:val="36"/>
        </w:rPr>
      </w:pPr>
    </w:p>
    <w:p w14:paraId="001CC9DC" w14:textId="77777777" w:rsidR="00ED4946" w:rsidRDefault="00ED4946">
      <w:pPr>
        <w:rPr>
          <w:sz w:val="36"/>
          <w:szCs w:val="36"/>
        </w:rPr>
      </w:pPr>
    </w:p>
    <w:p w14:paraId="6B78A827" w14:textId="77777777" w:rsidR="00ED4946" w:rsidRDefault="00ED4946">
      <w:pPr>
        <w:rPr>
          <w:sz w:val="36"/>
          <w:szCs w:val="36"/>
        </w:rPr>
      </w:pPr>
    </w:p>
    <w:p w14:paraId="0ED7D8F5" w14:textId="77777777" w:rsidR="00ED4946" w:rsidRDefault="00ED4946"/>
    <w:p w14:paraId="09AAE960" w14:textId="77777777" w:rsidR="00ED4946" w:rsidRDefault="00ED4946"/>
    <w:p w14:paraId="7CC7CE74" w14:textId="77777777" w:rsidR="00ED4946" w:rsidRDefault="001F7723">
      <w:r>
        <w:br w:type="page"/>
      </w:r>
    </w:p>
    <w:p w14:paraId="18483C64" w14:textId="77777777" w:rsidR="00ED4946" w:rsidRDefault="001F7723">
      <w:r>
        <w:rPr>
          <w:sz w:val="36"/>
          <w:szCs w:val="36"/>
        </w:rPr>
        <w:lastRenderedPageBreak/>
        <w:t>Supplemental Figure 2</w:t>
      </w:r>
    </w:p>
    <w:p w14:paraId="264192BC" w14:textId="77777777" w:rsidR="00ED4946" w:rsidRDefault="00ED4946"/>
    <w:p w14:paraId="3CA6F7EF" w14:textId="77777777" w:rsidR="00ED4946" w:rsidRDefault="00ED4946"/>
    <w:p w14:paraId="6C826A28" w14:textId="77777777" w:rsidR="00ED4946" w:rsidRDefault="00ED4946"/>
    <w:p w14:paraId="622F74AB" w14:textId="77777777" w:rsidR="00ED4946" w:rsidRDefault="001F7723">
      <w:r>
        <w:rPr>
          <w:noProof/>
        </w:rPr>
        <w:drawing>
          <wp:inline distT="114300" distB="114300" distL="114300" distR="114300" wp14:anchorId="10148DBA" wp14:editId="7F8DD329">
            <wp:extent cx="5943600" cy="3568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3568700"/>
                    </a:xfrm>
                    <a:prstGeom prst="rect">
                      <a:avLst/>
                    </a:prstGeom>
                    <a:ln/>
                  </pic:spPr>
                </pic:pic>
              </a:graphicData>
            </a:graphic>
          </wp:inline>
        </w:drawing>
      </w:r>
    </w:p>
    <w:p w14:paraId="519BB2F0" w14:textId="77777777" w:rsidR="00ED4946" w:rsidRDefault="001F7723">
      <w:pPr>
        <w:jc w:val="both"/>
        <w:rPr>
          <w:b/>
          <w:highlight w:val="white"/>
        </w:rPr>
      </w:pPr>
      <w:r>
        <w:rPr>
          <w:b/>
          <w:highlight w:val="white"/>
        </w:rPr>
        <w:t>Power calculation</w:t>
      </w:r>
    </w:p>
    <w:p w14:paraId="5D2C93D4" w14:textId="7C24B2AB" w:rsidR="00ED4946" w:rsidRDefault="001F7723" w:rsidP="007657E2">
      <w:pPr>
        <w:tabs>
          <w:tab w:val="left" w:pos="3504"/>
        </w:tabs>
        <w:jc w:val="both"/>
      </w:pPr>
      <w:r>
        <w:t>(</w:t>
      </w:r>
      <w:r>
        <w:rPr>
          <w:b/>
        </w:rPr>
        <w:t>A</w:t>
      </w:r>
      <w:r>
        <w:t xml:space="preserve">) </w:t>
      </w:r>
      <w:r w:rsidR="007657E2">
        <w:t xml:space="preserve">Power analysis of L1 survival after propionate exposure is shown. We calculated power for a range of mean differences from 0 to 1, using the average standard deviation of 100 subsamples from a large-scale experiment that measured DL238 propionate survival. The solid line </w:t>
      </w:r>
      <w:proofErr w:type="gramStart"/>
      <w:r w:rsidR="007657E2">
        <w:t>represent</w:t>
      </w:r>
      <w:proofErr w:type="gramEnd"/>
      <w:r w:rsidR="007657E2">
        <w:t xml:space="preserve"> the mean of 10 replicate power calculations and the dashed lines represent the standard deviation of the replicates. Colors represent the sample size.</w:t>
      </w:r>
    </w:p>
    <w:p w14:paraId="12300269" w14:textId="77777777" w:rsidR="00ED4946" w:rsidRDefault="00ED4946"/>
    <w:p w14:paraId="56D93A2E" w14:textId="77777777" w:rsidR="00ED4946" w:rsidRDefault="00ED4946"/>
    <w:p w14:paraId="6699CDDA" w14:textId="77777777" w:rsidR="00ED4946" w:rsidRDefault="00ED4946"/>
    <w:p w14:paraId="357B078D" w14:textId="125FE011" w:rsidR="00ED4946" w:rsidRDefault="001F7723">
      <w:pPr>
        <w:rPr>
          <w:sz w:val="36"/>
          <w:szCs w:val="36"/>
        </w:rPr>
      </w:pPr>
      <w:r>
        <w:br w:type="page"/>
      </w:r>
      <w:ins w:id="1" w:author="Stefan Zdraljevic" w:date="2019-09-30T14:19:00Z">
        <w:r w:rsidR="00AE767B">
          <w:lastRenderedPageBreak/>
          <w:softHyphen/>
        </w:r>
        <w:r w:rsidR="00AE767B">
          <w:softHyphen/>
        </w:r>
        <w:r w:rsidR="00AE767B">
          <w:softHyphen/>
        </w:r>
        <w:r w:rsidR="00AE767B">
          <w:softHyphen/>
        </w:r>
      </w:ins>
    </w:p>
    <w:p w14:paraId="4BDD8084" w14:textId="77777777" w:rsidR="00ED4946" w:rsidRDefault="001F7723">
      <w:pPr>
        <w:rPr>
          <w:sz w:val="36"/>
          <w:szCs w:val="36"/>
        </w:rPr>
      </w:pPr>
      <w:r>
        <w:rPr>
          <w:sz w:val="36"/>
          <w:szCs w:val="36"/>
        </w:rPr>
        <w:t>Figure 2</w:t>
      </w:r>
    </w:p>
    <w:p w14:paraId="0B982F0F" w14:textId="77777777" w:rsidR="00ED4946" w:rsidRDefault="00ED4946">
      <w:pPr>
        <w:rPr>
          <w:sz w:val="36"/>
          <w:szCs w:val="36"/>
        </w:rPr>
      </w:pPr>
    </w:p>
    <w:p w14:paraId="68520386" w14:textId="77777777" w:rsidR="00ED4946" w:rsidRDefault="001F7723">
      <w:pPr>
        <w:rPr>
          <w:sz w:val="36"/>
          <w:szCs w:val="36"/>
        </w:rPr>
      </w:pPr>
      <w:r>
        <w:rPr>
          <w:noProof/>
          <w:sz w:val="36"/>
          <w:szCs w:val="36"/>
        </w:rPr>
        <w:drawing>
          <wp:inline distT="114300" distB="114300" distL="114300" distR="114300" wp14:anchorId="7EEACDBE" wp14:editId="10E3E9FD">
            <wp:extent cx="5353050" cy="5354037"/>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353050" cy="5354037"/>
                    </a:xfrm>
                    <a:prstGeom prst="rect">
                      <a:avLst/>
                    </a:prstGeom>
                    <a:ln/>
                  </pic:spPr>
                </pic:pic>
              </a:graphicData>
            </a:graphic>
          </wp:inline>
        </w:drawing>
      </w:r>
    </w:p>
    <w:p w14:paraId="2D5E2AE9" w14:textId="77777777" w:rsidR="00ED4946" w:rsidRDefault="001F7723">
      <w:pPr>
        <w:rPr>
          <w:b/>
          <w:highlight w:val="white"/>
        </w:rPr>
      </w:pPr>
      <w:r>
        <w:rPr>
          <w:b/>
          <w:highlight w:val="white"/>
        </w:rPr>
        <w:t xml:space="preserve">Multiple QTL are associated with variable propionate sensitivity among </w:t>
      </w:r>
      <w:r>
        <w:rPr>
          <w:b/>
          <w:i/>
          <w:highlight w:val="white"/>
        </w:rPr>
        <w:t>C. elegans</w:t>
      </w:r>
      <w:r>
        <w:rPr>
          <w:b/>
          <w:highlight w:val="white"/>
        </w:rPr>
        <w:t xml:space="preserve"> strains</w:t>
      </w:r>
    </w:p>
    <w:p w14:paraId="10A0F075" w14:textId="600AE88B" w:rsidR="00ED4946" w:rsidRDefault="001F7723">
      <w:pPr>
        <w:jc w:val="both"/>
      </w:pPr>
      <w:r>
        <w:t>(</w:t>
      </w:r>
      <w:r>
        <w:rPr>
          <w:b/>
        </w:rPr>
        <w:t>A</w:t>
      </w:r>
      <w:r>
        <w:t xml:space="preserve">) Normalized L1 survival in the presence of 100 mM propionate for individual wild </w:t>
      </w:r>
      <w:r>
        <w:rPr>
          <w:i/>
        </w:rPr>
        <w:t>C. elegans</w:t>
      </w:r>
      <w:r>
        <w:t xml:space="preserve"> strains is shown. L1 survival </w:t>
      </w:r>
      <w:r w:rsidR="00EA68C8">
        <w:t>percentages were</w:t>
      </w:r>
      <w:r>
        <w:t xml:space="preserve"> normalized by dividing each strain measurement by the maximum L1 survival </w:t>
      </w:r>
      <w:r w:rsidR="00EA68C8">
        <w:t xml:space="preserve">percentage </w:t>
      </w:r>
      <w:r>
        <w:t xml:space="preserve">of all strains. Error bars </w:t>
      </w:r>
      <w:r w:rsidR="00EA68C8">
        <w:t xml:space="preserve">show </w:t>
      </w:r>
      <w:r>
        <w:t>the standard deviation of replicate strain measurements. Colored bars correspond to N2: orange, DL238, blue, and BRC20067 pink. (</w:t>
      </w:r>
      <w:r>
        <w:rPr>
          <w:b/>
        </w:rPr>
        <w:t>B</w:t>
      </w:r>
      <w:r>
        <w:t xml:space="preserve">) </w:t>
      </w:r>
      <w:r>
        <w:rPr>
          <w:color w:val="212121"/>
          <w:highlight w:val="white"/>
        </w:rPr>
        <w:t xml:space="preserve">A </w:t>
      </w:r>
      <w:r w:rsidR="00EA68C8">
        <w:rPr>
          <w:color w:val="212121"/>
          <w:highlight w:val="white"/>
        </w:rPr>
        <w:t>Manhattan</w:t>
      </w:r>
      <w:r>
        <w:rPr>
          <w:color w:val="212121"/>
          <w:highlight w:val="white"/>
        </w:rPr>
        <w:t xml:space="preserve"> plot for the L1 survival </w:t>
      </w:r>
      <w:r w:rsidR="00EA68C8">
        <w:rPr>
          <w:color w:val="212121"/>
          <w:highlight w:val="white"/>
        </w:rPr>
        <w:t xml:space="preserve">percentage </w:t>
      </w:r>
      <w:r>
        <w:rPr>
          <w:color w:val="212121"/>
          <w:highlight w:val="white"/>
        </w:rPr>
        <w:t xml:space="preserve">after propionate exposure is shown. Each </w:t>
      </w:r>
      <w:r w:rsidR="00EA68C8">
        <w:rPr>
          <w:color w:val="212121"/>
          <w:highlight w:val="white"/>
        </w:rPr>
        <w:t xml:space="preserve">point </w:t>
      </w:r>
      <w:r>
        <w:rPr>
          <w:color w:val="212121"/>
          <w:highlight w:val="white"/>
        </w:rPr>
        <w:t xml:space="preserve">represents an SNV that is present in at least 5% of the assayed wild population. The genomic position in Mb, separated by chromosome, is plotted on the x-axis and the </w:t>
      </w:r>
      <w:r>
        <w:rPr>
          <w:i/>
          <w:color w:val="212121"/>
          <w:highlight w:val="white"/>
        </w:rPr>
        <w:t>-log10(p)</w:t>
      </w:r>
      <w:r>
        <w:rPr>
          <w:color w:val="212121"/>
          <w:highlight w:val="white"/>
        </w:rPr>
        <w:t xml:space="preserve"> for each SNV is plotted on the y-axis. SNVs are colored red if they pass the genome-wide Bonferroni-corrected significance (BF) threshold, which is denoted by the gray horizontal line. SNVs are colored pink if they pass the genome-wide Eigen-decomposition significance (ED) </w:t>
      </w:r>
      <w:r>
        <w:rPr>
          <w:color w:val="212121"/>
          <w:highlight w:val="white"/>
        </w:rPr>
        <w:lastRenderedPageBreak/>
        <w:t>threshold, which is denoted by the dotted gray horizontal line. The genomic region</w:t>
      </w:r>
      <w:r w:rsidR="00EA68C8">
        <w:rPr>
          <w:color w:val="212121"/>
          <w:highlight w:val="white"/>
        </w:rPr>
        <w:t>s</w:t>
      </w:r>
      <w:r>
        <w:rPr>
          <w:color w:val="212121"/>
          <w:highlight w:val="white"/>
        </w:rPr>
        <w:t xml:space="preserve"> of interest surrounding the QTL that pass the BF are represented by cyan rectangles. </w:t>
      </w:r>
      <w:r>
        <w:t>(</w:t>
      </w:r>
      <w:r>
        <w:rPr>
          <w:b/>
        </w:rPr>
        <w:t>C</w:t>
      </w:r>
      <w:r>
        <w:t xml:space="preserve">) The results from SKAT burden mapping for </w:t>
      </w:r>
      <w:r>
        <w:rPr>
          <w:color w:val="212121"/>
          <w:highlight w:val="white"/>
        </w:rPr>
        <w:t xml:space="preserve">L1 survival after propionate exposure are shown. Each </w:t>
      </w:r>
      <w:r w:rsidR="00EA68C8">
        <w:rPr>
          <w:color w:val="212121"/>
          <w:highlight w:val="white"/>
        </w:rPr>
        <w:t xml:space="preserve">point </w:t>
      </w:r>
      <w:r>
        <w:rPr>
          <w:color w:val="212121"/>
          <w:highlight w:val="white"/>
        </w:rPr>
        <w:t xml:space="preserve">represents a gene and are colored red if they pass the genome-wide Bonferroni-corrected significance (BF) threshold. The genomic position in Mb, separated by chromosome, is plotted on the x-axis and the </w:t>
      </w:r>
      <w:r>
        <w:rPr>
          <w:i/>
          <w:color w:val="212121"/>
          <w:highlight w:val="white"/>
        </w:rPr>
        <w:t>-log10(p)</w:t>
      </w:r>
      <w:r>
        <w:rPr>
          <w:color w:val="212121"/>
          <w:highlight w:val="white"/>
        </w:rPr>
        <w:t xml:space="preserve"> for each gene is plotted on the y-axis.</w:t>
      </w:r>
    </w:p>
    <w:p w14:paraId="09357ABF" w14:textId="77777777" w:rsidR="00ED4946" w:rsidRDefault="001F7723">
      <w:pPr>
        <w:rPr>
          <w:sz w:val="36"/>
          <w:szCs w:val="36"/>
        </w:rPr>
      </w:pPr>
      <w:r>
        <w:br w:type="page"/>
      </w:r>
    </w:p>
    <w:p w14:paraId="63B29460" w14:textId="77777777" w:rsidR="00ED4946" w:rsidRDefault="001F7723">
      <w:pPr>
        <w:rPr>
          <w:sz w:val="36"/>
          <w:szCs w:val="36"/>
        </w:rPr>
      </w:pPr>
      <w:r>
        <w:rPr>
          <w:sz w:val="36"/>
          <w:szCs w:val="36"/>
        </w:rPr>
        <w:lastRenderedPageBreak/>
        <w:t>Supplemental Figure 3</w:t>
      </w:r>
    </w:p>
    <w:p w14:paraId="54F32068" w14:textId="77777777" w:rsidR="00ED4946" w:rsidRDefault="00ED4946">
      <w:pPr>
        <w:rPr>
          <w:sz w:val="36"/>
          <w:szCs w:val="36"/>
        </w:rPr>
      </w:pPr>
    </w:p>
    <w:p w14:paraId="0E2F2773" w14:textId="77777777" w:rsidR="00ED4946" w:rsidRDefault="001F7723">
      <w:pPr>
        <w:rPr>
          <w:sz w:val="36"/>
          <w:szCs w:val="36"/>
        </w:rPr>
      </w:pPr>
      <w:r>
        <w:rPr>
          <w:noProof/>
          <w:sz w:val="36"/>
          <w:szCs w:val="36"/>
        </w:rPr>
        <w:drawing>
          <wp:inline distT="114300" distB="114300" distL="114300" distR="114300" wp14:anchorId="12943B0C" wp14:editId="5BA9EE4F">
            <wp:extent cx="4407167" cy="29479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407167" cy="2947988"/>
                    </a:xfrm>
                    <a:prstGeom prst="rect">
                      <a:avLst/>
                    </a:prstGeom>
                    <a:ln/>
                  </pic:spPr>
                </pic:pic>
              </a:graphicData>
            </a:graphic>
          </wp:inline>
        </w:drawing>
      </w:r>
    </w:p>
    <w:p w14:paraId="42092F4F" w14:textId="77777777" w:rsidR="00ED4946" w:rsidRDefault="001F7723">
      <w:pPr>
        <w:rPr>
          <w:b/>
          <w:highlight w:val="white"/>
        </w:rPr>
      </w:pPr>
      <w:r>
        <w:rPr>
          <w:b/>
          <w:highlight w:val="white"/>
        </w:rPr>
        <w:t>Linkage disequilibrium of QTL peaks identified by genome-wide association mapping</w:t>
      </w:r>
    </w:p>
    <w:p w14:paraId="7568BCF1" w14:textId="7C2158AD" w:rsidR="00ED4946" w:rsidRDefault="001F7723">
      <w:pPr>
        <w:rPr>
          <w:sz w:val="36"/>
          <w:szCs w:val="36"/>
        </w:rPr>
      </w:pPr>
      <w:r>
        <w:t>Linkage disequilibrium (</w:t>
      </w:r>
      <w:r>
        <w:rPr>
          <w:i/>
        </w:rPr>
        <w:t>r</w:t>
      </w:r>
      <w:r>
        <w:rPr>
          <w:i/>
          <w:vertAlign w:val="superscript"/>
        </w:rPr>
        <w:t>2</w:t>
      </w:r>
      <w:r>
        <w:t>) of peak QTL markers identified by genome-wide association mapping.</w:t>
      </w:r>
      <w:r w:rsidR="00F25E55">
        <w:t xml:space="preserve"> The peak markers for each QTL identified by GWA mapping are shown on the y and x-axes. The l</w:t>
      </w:r>
      <w:r w:rsidR="00F25E55">
        <w:t>inkage disequilibrium</w:t>
      </w:r>
      <w:r w:rsidR="00F25E55">
        <w:t xml:space="preserve"> between QTL peak markers are represented by a heatmap, where marker pairs in higher LD are </w:t>
      </w:r>
      <w:proofErr w:type="gramStart"/>
      <w:r w:rsidR="00F25E55">
        <w:t>more red</w:t>
      </w:r>
      <w:proofErr w:type="gramEnd"/>
      <w:r w:rsidR="00F25E55">
        <w:t xml:space="preserve"> in color.</w:t>
      </w:r>
      <w:r>
        <w:br w:type="page"/>
      </w:r>
    </w:p>
    <w:p w14:paraId="4E25622F" w14:textId="77777777" w:rsidR="00ED4946" w:rsidRDefault="00ED4946">
      <w:pPr>
        <w:rPr>
          <w:sz w:val="36"/>
          <w:szCs w:val="36"/>
        </w:rPr>
      </w:pPr>
    </w:p>
    <w:p w14:paraId="0B349000" w14:textId="77777777" w:rsidR="00ED4946" w:rsidRDefault="001F7723">
      <w:pPr>
        <w:rPr>
          <w:sz w:val="36"/>
          <w:szCs w:val="36"/>
        </w:rPr>
      </w:pPr>
      <w:r>
        <w:rPr>
          <w:sz w:val="36"/>
          <w:szCs w:val="36"/>
        </w:rPr>
        <w:t>Figure 3</w:t>
      </w:r>
    </w:p>
    <w:p w14:paraId="7A850B31" w14:textId="77777777" w:rsidR="00ED4946" w:rsidRDefault="00ED4946">
      <w:pPr>
        <w:rPr>
          <w:sz w:val="36"/>
          <w:szCs w:val="36"/>
        </w:rPr>
      </w:pPr>
    </w:p>
    <w:p w14:paraId="5D0B43AC" w14:textId="77777777" w:rsidR="00ED4946" w:rsidRDefault="001F7723">
      <w:pPr>
        <w:rPr>
          <w:sz w:val="36"/>
          <w:szCs w:val="36"/>
        </w:rPr>
      </w:pPr>
      <w:r>
        <w:rPr>
          <w:noProof/>
          <w:sz w:val="36"/>
          <w:szCs w:val="36"/>
        </w:rPr>
        <w:drawing>
          <wp:inline distT="114300" distB="114300" distL="114300" distR="114300" wp14:anchorId="21283A52" wp14:editId="1F522BAA">
            <wp:extent cx="5707856" cy="380523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07856" cy="3805238"/>
                    </a:xfrm>
                    <a:prstGeom prst="rect">
                      <a:avLst/>
                    </a:prstGeom>
                    <a:ln/>
                  </pic:spPr>
                </pic:pic>
              </a:graphicData>
            </a:graphic>
          </wp:inline>
        </w:drawing>
      </w:r>
    </w:p>
    <w:p w14:paraId="142FF47B" w14:textId="77777777" w:rsidR="00ED4946" w:rsidRDefault="001F7723">
      <w:pPr>
        <w:jc w:val="both"/>
        <w:rPr>
          <w:b/>
          <w:highlight w:val="white"/>
        </w:rPr>
      </w:pPr>
      <w:commentRangeStart w:id="2"/>
      <w:r>
        <w:rPr>
          <w:b/>
          <w:highlight w:val="white"/>
        </w:rPr>
        <w:t>Ch</w:t>
      </w:r>
      <w:commentRangeEnd w:id="2"/>
      <w:r>
        <w:commentReference w:id="2"/>
      </w:r>
      <w:r>
        <w:rPr>
          <w:b/>
          <w:highlight w:val="white"/>
        </w:rPr>
        <w:t>ro</w:t>
      </w:r>
      <w:commentRangeStart w:id="3"/>
      <w:commentRangeStart w:id="4"/>
      <w:r>
        <w:rPr>
          <w:b/>
          <w:highlight w:val="white"/>
        </w:rPr>
        <w:t>mo</w:t>
      </w:r>
      <w:commentRangeEnd w:id="3"/>
      <w:r>
        <w:commentReference w:id="3"/>
      </w:r>
      <w:commentRangeEnd w:id="4"/>
      <w:r w:rsidR="00E6387E">
        <w:rPr>
          <w:rStyle w:val="CommentReference"/>
          <w:rFonts w:ascii="Arial" w:eastAsia="Arial" w:hAnsi="Arial" w:cs="Arial"/>
          <w:lang w:val="en"/>
        </w:rPr>
        <w:commentReference w:id="4"/>
      </w:r>
      <w:r>
        <w:rPr>
          <w:b/>
          <w:highlight w:val="white"/>
        </w:rPr>
        <w:t>some V near-isogenic lines do not recapitulate propionate resistance</w:t>
      </w:r>
    </w:p>
    <w:p w14:paraId="0EC2C1BE" w14:textId="615A877F" w:rsidR="00ED4946" w:rsidRDefault="001F7723">
      <w:pPr>
        <w:jc w:val="both"/>
      </w:pPr>
      <w:r>
        <w:t>(</w:t>
      </w:r>
      <w:r>
        <w:rPr>
          <w:b/>
        </w:rPr>
        <w:t>A</w:t>
      </w:r>
      <w:r>
        <w:t>) Chromosome V genotypes of near-isogenic lines (NILs) generated between BRC20067 and DL238</w:t>
      </w:r>
      <w:r w:rsidR="00CF2B3F">
        <w:t xml:space="preserve"> are shown</w:t>
      </w:r>
      <w:r>
        <w:t>. Light blue corresponds to the DL238 genotype</w:t>
      </w:r>
      <w:r w:rsidR="00CF2B3F">
        <w:t>,</w:t>
      </w:r>
      <w:r>
        <w:t xml:space="preserve"> and pink corresponds to the BRC20067 genotype. (</w:t>
      </w:r>
      <w:r>
        <w:rPr>
          <w:b/>
        </w:rPr>
        <w:t>B</w:t>
      </w:r>
      <w:r>
        <w:t xml:space="preserve">) Tukey box plots of the L1 survival </w:t>
      </w:r>
      <w:r w:rsidR="00CF2B3F">
        <w:t xml:space="preserve">percentages </w:t>
      </w:r>
      <w:r>
        <w:t xml:space="preserve">of each NIL and parental strains </w:t>
      </w:r>
      <w:r w:rsidR="00CF2B3F">
        <w:t xml:space="preserve">are </w:t>
      </w:r>
      <w:r>
        <w:t xml:space="preserve">shown on the x axis. Each </w:t>
      </w:r>
      <w:r w:rsidR="00CF2B3F">
        <w:t xml:space="preserve">point </w:t>
      </w:r>
      <w:r>
        <w:t>represents a replicate L1 survival measurement. The red dotted line represents the mean L1 survival of the parental BRC20067 strain.</w:t>
      </w:r>
    </w:p>
    <w:p w14:paraId="608F4C32" w14:textId="77777777" w:rsidR="00ED4946" w:rsidRDefault="001F7723">
      <w:pPr>
        <w:rPr>
          <w:sz w:val="36"/>
          <w:szCs w:val="36"/>
        </w:rPr>
      </w:pPr>
      <w:r>
        <w:br w:type="page"/>
      </w:r>
    </w:p>
    <w:p w14:paraId="746B0083" w14:textId="77777777" w:rsidR="00ED4946" w:rsidRDefault="001F7723">
      <w:pPr>
        <w:rPr>
          <w:sz w:val="36"/>
          <w:szCs w:val="36"/>
        </w:rPr>
      </w:pPr>
      <w:r>
        <w:rPr>
          <w:sz w:val="36"/>
          <w:szCs w:val="36"/>
        </w:rPr>
        <w:lastRenderedPageBreak/>
        <w:t>Supplemental Figure 4</w:t>
      </w:r>
    </w:p>
    <w:p w14:paraId="47FFA670" w14:textId="77777777" w:rsidR="00ED4946" w:rsidRDefault="001F7723">
      <w:pPr>
        <w:rPr>
          <w:sz w:val="36"/>
          <w:szCs w:val="36"/>
        </w:rPr>
      </w:pPr>
      <w:r>
        <w:rPr>
          <w:noProof/>
          <w:sz w:val="36"/>
          <w:szCs w:val="36"/>
        </w:rPr>
        <w:drawing>
          <wp:inline distT="114300" distB="114300" distL="114300" distR="114300" wp14:anchorId="2E61E45D" wp14:editId="7C8281D3">
            <wp:extent cx="5943600" cy="355673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556733"/>
                    </a:xfrm>
                    <a:prstGeom prst="rect">
                      <a:avLst/>
                    </a:prstGeom>
                    <a:ln/>
                  </pic:spPr>
                </pic:pic>
              </a:graphicData>
            </a:graphic>
          </wp:inline>
        </w:drawing>
      </w:r>
      <w:bookmarkStart w:id="5" w:name="_GoBack"/>
      <w:bookmarkEnd w:id="5"/>
    </w:p>
    <w:p w14:paraId="35A0F27A" w14:textId="77777777" w:rsidR="00ED4946" w:rsidRDefault="001F7723">
      <w:pPr>
        <w:rPr>
          <w:b/>
          <w:highlight w:val="white"/>
        </w:rPr>
      </w:pPr>
      <w:commentRangeStart w:id="6"/>
      <w:r>
        <w:rPr>
          <w:b/>
          <w:highlight w:val="white"/>
        </w:rPr>
        <w:t xml:space="preserve">Variation </w:t>
      </w:r>
      <w:commentRangeEnd w:id="6"/>
      <w:r w:rsidR="00CF2B3F">
        <w:rPr>
          <w:rStyle w:val="CommentReference"/>
          <w:rFonts w:ascii="Arial" w:eastAsia="Arial" w:hAnsi="Arial" w:cs="Arial"/>
          <w:lang w:val="en"/>
        </w:rPr>
        <w:commentReference w:id="6"/>
      </w:r>
      <w:r>
        <w:rPr>
          <w:b/>
          <w:highlight w:val="white"/>
        </w:rPr>
        <w:t>in chromosome I genes associated with propionate sensitivity</w:t>
      </w:r>
    </w:p>
    <w:p w14:paraId="7A82F959" w14:textId="64A3D033" w:rsidR="00ED4946" w:rsidRDefault="001F7723">
      <w:r>
        <w:t xml:space="preserve">The normalized L1 survival in the presence of propionate for each phenotyped </w:t>
      </w:r>
      <w:r>
        <w:rPr>
          <w:i/>
        </w:rPr>
        <w:t>C. elegans</w:t>
      </w:r>
      <w:r>
        <w:t xml:space="preserve"> strain is shown on the x</w:t>
      </w:r>
      <w:ins w:id="7" w:author="Erik Christian Andersen" w:date="2019-09-28T19:34:00Z">
        <w:r w:rsidR="00C9496B">
          <w:t>-</w:t>
        </w:r>
      </w:ins>
      <w:del w:id="8" w:author="Erik Christian Andersen" w:date="2019-09-28T19:34:00Z">
        <w:r w:rsidDel="00C9496B">
          <w:delText xml:space="preserve"> </w:delText>
        </w:r>
      </w:del>
      <w:r>
        <w:t>axis. The y</w:t>
      </w:r>
      <w:ins w:id="9" w:author="Erik Christian Andersen" w:date="2019-09-28T19:34:00Z">
        <w:r w:rsidR="00C9496B">
          <w:t>-</w:t>
        </w:r>
      </w:ins>
      <w:del w:id="10" w:author="Erik Christian Andersen" w:date="2019-09-28T19:34:00Z">
        <w:r w:rsidDel="00C9496B">
          <w:delText xml:space="preserve"> </w:delText>
        </w:r>
      </w:del>
      <w:r>
        <w:t xml:space="preserve">axis represents unique haplotypes constructed from variants with </w:t>
      </w:r>
      <w:commentRangeStart w:id="11"/>
      <w:r>
        <w:t xml:space="preserve">moderate-to-severe </w:t>
      </w:r>
      <w:commentRangeEnd w:id="11"/>
      <w:r w:rsidR="00C9496B">
        <w:rPr>
          <w:rStyle w:val="CommentReference"/>
          <w:rFonts w:ascii="Arial" w:eastAsia="Arial" w:hAnsi="Arial" w:cs="Arial"/>
          <w:lang w:val="en"/>
        </w:rPr>
        <w:commentReference w:id="11"/>
      </w:r>
      <w:r>
        <w:t xml:space="preserve">predicted effects on gene function for each gene found to be significantly associated with propionate sensitivity. The haplotype notation </w:t>
      </w:r>
      <w:proofErr w:type="spellStart"/>
      <w:r>
        <w:t>ALT_CT:x</w:t>
      </w:r>
      <w:proofErr w:type="spellEnd"/>
      <w:r>
        <w:t xml:space="preserve"> </w:t>
      </w:r>
      <w:proofErr w:type="spellStart"/>
      <w:proofErr w:type="gramStart"/>
      <w:r>
        <w:t>Hap:y</w:t>
      </w:r>
      <w:proofErr w:type="spellEnd"/>
      <w:proofErr w:type="gramEnd"/>
      <w:r>
        <w:t xml:space="preserve"> refers to the alternate genotype count (ALT_CT) and the unique haplotype (Hap) for each </w:t>
      </w:r>
      <w:commentRangeStart w:id="12"/>
      <w:r>
        <w:t>gene</w:t>
      </w:r>
      <w:commentRangeEnd w:id="12"/>
      <w:r w:rsidR="002D7E6F">
        <w:rPr>
          <w:rStyle w:val="CommentReference"/>
          <w:rFonts w:ascii="Arial" w:eastAsia="Arial" w:hAnsi="Arial" w:cs="Arial"/>
          <w:lang w:val="en"/>
        </w:rPr>
        <w:commentReference w:id="12"/>
      </w:r>
      <w:ins w:id="13" w:author="Erik Christian Andersen" w:date="2019-09-28T19:35:00Z">
        <w:r w:rsidR="00F45B5E">
          <w:t>:</w:t>
        </w:r>
      </w:ins>
      <w:del w:id="14" w:author="Erik Christian Andersen" w:date="2019-09-28T19:35:00Z">
        <w:r w:rsidDel="00F45B5E">
          <w:delText>,</w:delText>
        </w:r>
      </w:del>
      <w:r>
        <w:t xml:space="preserve"> (</w:t>
      </w:r>
      <w:r>
        <w:rPr>
          <w:b/>
        </w:rPr>
        <w:t>A</w:t>
      </w:r>
      <w:r>
        <w:t xml:space="preserve">) </w:t>
      </w:r>
      <w:r>
        <w:rPr>
          <w:i/>
        </w:rPr>
        <w:t>bgnt-1.7</w:t>
      </w:r>
      <w:r>
        <w:t>, (</w:t>
      </w:r>
      <w:r>
        <w:rPr>
          <w:b/>
        </w:rPr>
        <w:t>B</w:t>
      </w:r>
      <w:r>
        <w:t xml:space="preserve">) </w:t>
      </w:r>
      <w:r>
        <w:rPr>
          <w:i/>
        </w:rPr>
        <w:t>gly-17</w:t>
      </w:r>
      <w:r>
        <w:t>, (</w:t>
      </w:r>
      <w:r>
        <w:rPr>
          <w:b/>
        </w:rPr>
        <w:t>C</w:t>
      </w:r>
      <w:r>
        <w:t xml:space="preserve">) </w:t>
      </w:r>
      <w:r>
        <w:rPr>
          <w:i/>
        </w:rPr>
        <w:t>nhr-77</w:t>
      </w:r>
      <w:r>
        <w:t>, and (</w:t>
      </w:r>
      <w:r>
        <w:rPr>
          <w:b/>
        </w:rPr>
        <w:t>D</w:t>
      </w:r>
      <w:r>
        <w:t xml:space="preserve">) </w:t>
      </w:r>
      <w:r>
        <w:rPr>
          <w:i/>
        </w:rPr>
        <w:t>glct-3</w:t>
      </w:r>
      <w:r>
        <w:t xml:space="preserve">. If a variant with a </w:t>
      </w:r>
      <w:commentRangeStart w:id="15"/>
      <w:r>
        <w:t xml:space="preserve">high predicted effect </w:t>
      </w:r>
      <w:commentRangeEnd w:id="15"/>
      <w:r w:rsidR="00F45B5E">
        <w:rPr>
          <w:rStyle w:val="CommentReference"/>
          <w:rFonts w:ascii="Arial" w:eastAsia="Arial" w:hAnsi="Arial" w:cs="Arial"/>
          <w:lang w:val="en"/>
        </w:rPr>
        <w:commentReference w:id="15"/>
      </w:r>
      <w:r>
        <w:t xml:space="preserve">on gene function was identified, we plotted it separately. The red diamonds represent the median phenotype value for each unique haplotype. The blue and pink diamonds represent the DL238 and BRC20067 strains, respectively. </w:t>
      </w:r>
      <w:r>
        <w:br w:type="page"/>
      </w:r>
    </w:p>
    <w:p w14:paraId="0DA4D308" w14:textId="77777777" w:rsidR="005E07C0" w:rsidRDefault="005E07C0">
      <w:pPr>
        <w:rPr>
          <w:sz w:val="36"/>
          <w:szCs w:val="36"/>
        </w:rPr>
      </w:pPr>
      <w:r>
        <w:rPr>
          <w:sz w:val="36"/>
          <w:szCs w:val="36"/>
        </w:rPr>
        <w:lastRenderedPageBreak/>
        <w:t>Figure 4</w:t>
      </w:r>
    </w:p>
    <w:p w14:paraId="07408B96" w14:textId="77777777" w:rsidR="005E07C0" w:rsidRDefault="005E07C0">
      <w:pPr>
        <w:rPr>
          <w:sz w:val="36"/>
          <w:szCs w:val="36"/>
        </w:rPr>
      </w:pPr>
      <w:r>
        <w:rPr>
          <w:noProof/>
          <w:sz w:val="36"/>
          <w:szCs w:val="36"/>
        </w:rPr>
        <w:drawing>
          <wp:inline distT="0" distB="0" distL="0" distR="0" wp14:anchorId="35BB64C7" wp14:editId="7115FA23">
            <wp:extent cx="5943600" cy="4215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4_tem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5237BD60" w14:textId="77777777" w:rsidR="005E07C0" w:rsidRDefault="005E07C0">
      <w:pPr>
        <w:rPr>
          <w:sz w:val="36"/>
          <w:szCs w:val="36"/>
        </w:rPr>
      </w:pPr>
    </w:p>
    <w:p w14:paraId="3F68FB72" w14:textId="77777777" w:rsidR="005E07C0" w:rsidRDefault="005E07C0" w:rsidP="005E07C0">
      <w:pPr>
        <w:jc w:val="both"/>
        <w:rPr>
          <w:b/>
          <w:i/>
          <w:highlight w:val="white"/>
        </w:rPr>
      </w:pPr>
      <w:r>
        <w:rPr>
          <w:b/>
          <w:highlight w:val="white"/>
        </w:rPr>
        <w:t xml:space="preserve">Variation in </w:t>
      </w:r>
      <w:r>
        <w:rPr>
          <w:b/>
          <w:i/>
          <w:highlight w:val="white"/>
        </w:rPr>
        <w:t xml:space="preserve">glct-3 </w:t>
      </w:r>
      <w:r>
        <w:rPr>
          <w:b/>
          <w:highlight w:val="white"/>
        </w:rPr>
        <w:t>underlies differential propionate sensitivity in</w:t>
      </w:r>
      <w:r>
        <w:rPr>
          <w:b/>
          <w:i/>
          <w:highlight w:val="white"/>
        </w:rPr>
        <w:t xml:space="preserve"> C. elegans</w:t>
      </w:r>
    </w:p>
    <w:p w14:paraId="7315F8D9" w14:textId="3F1F7BE5" w:rsidR="005E07C0" w:rsidRDefault="005E07C0">
      <w:r w:rsidRPr="004B4AEE">
        <w:rPr>
          <w:color w:val="000000" w:themeColor="text1"/>
        </w:rPr>
        <w:t>(</w:t>
      </w:r>
      <w:r w:rsidRPr="004B4AEE">
        <w:rPr>
          <w:b/>
          <w:color w:val="000000" w:themeColor="text1"/>
        </w:rPr>
        <w:t>A</w:t>
      </w:r>
      <w:r w:rsidRPr="004B4AEE">
        <w:rPr>
          <w:color w:val="000000" w:themeColor="text1"/>
        </w:rPr>
        <w:t>) Tukey box plots of the L1 survival phenotypes of each CRISPR-edited and parental strains is shown on the y</w:t>
      </w:r>
      <w:ins w:id="16" w:author="Erik Christian Andersen" w:date="2019-09-28T19:36:00Z">
        <w:r w:rsidR="001E1F1B">
          <w:rPr>
            <w:color w:val="000000" w:themeColor="text1"/>
          </w:rPr>
          <w:t>-</w:t>
        </w:r>
      </w:ins>
      <w:del w:id="17" w:author="Erik Christian Andersen" w:date="2019-09-28T19:36:00Z">
        <w:r w:rsidRPr="004B4AEE" w:rsidDel="001E1F1B">
          <w:rPr>
            <w:color w:val="000000" w:themeColor="text1"/>
          </w:rPr>
          <w:delText xml:space="preserve"> </w:delText>
        </w:r>
      </w:del>
      <w:r w:rsidRPr="004B4AEE">
        <w:rPr>
          <w:color w:val="000000" w:themeColor="text1"/>
        </w:rPr>
        <w:t xml:space="preserve">axis. Each </w:t>
      </w:r>
      <w:del w:id="18" w:author="Erik Christian Andersen" w:date="2019-09-28T19:36:00Z">
        <w:r w:rsidRPr="004B4AEE" w:rsidDel="001E1F1B">
          <w:rPr>
            <w:color w:val="000000" w:themeColor="text1"/>
          </w:rPr>
          <w:delText xml:space="preserve">dot </w:delText>
        </w:r>
      </w:del>
      <w:r w:rsidR="001E1F1B">
        <w:rPr>
          <w:color w:val="000000" w:themeColor="text1"/>
        </w:rPr>
        <w:t>point</w:t>
      </w:r>
      <w:r w:rsidR="001E1F1B" w:rsidRPr="004B4AEE">
        <w:rPr>
          <w:color w:val="000000" w:themeColor="text1"/>
        </w:rPr>
        <w:t xml:space="preserve"> </w:t>
      </w:r>
      <w:r w:rsidRPr="004B4AEE">
        <w:rPr>
          <w:color w:val="000000" w:themeColor="text1"/>
        </w:rPr>
        <w:t>represents a replicate L1 survival measurement. (</w:t>
      </w:r>
      <w:r w:rsidRPr="004B4AEE">
        <w:rPr>
          <w:b/>
          <w:color w:val="000000" w:themeColor="text1"/>
        </w:rPr>
        <w:t>B</w:t>
      </w:r>
      <w:r w:rsidRPr="004B4AEE">
        <w:rPr>
          <w:color w:val="000000" w:themeColor="text1"/>
        </w:rPr>
        <w:t xml:space="preserve">) </w:t>
      </w:r>
      <w:r w:rsidR="004B4AEE" w:rsidRPr="004B4AEE">
        <w:rPr>
          <w:color w:val="000000" w:themeColor="text1"/>
        </w:rPr>
        <w:t xml:space="preserve">The global distribution of the GLCT-3(Gly16*) allele is shown. Each </w:t>
      </w:r>
      <w:r w:rsidR="001E1F1B">
        <w:rPr>
          <w:color w:val="000000" w:themeColor="text1"/>
        </w:rPr>
        <w:t>point</w:t>
      </w:r>
      <w:r w:rsidR="001E1F1B" w:rsidRPr="004B4AEE">
        <w:rPr>
          <w:color w:val="000000" w:themeColor="text1"/>
        </w:rPr>
        <w:t xml:space="preserve"> </w:t>
      </w:r>
      <w:r w:rsidR="004B4AEE" w:rsidRPr="004B4AEE">
        <w:rPr>
          <w:color w:val="000000" w:themeColor="text1"/>
        </w:rPr>
        <w:t xml:space="preserve">represents the sampling location of a </w:t>
      </w:r>
      <w:r w:rsidR="004B4AEE" w:rsidRPr="004B4AEE">
        <w:rPr>
          <w:i/>
          <w:iCs/>
          <w:color w:val="000000" w:themeColor="text1"/>
        </w:rPr>
        <w:t>C. elegans</w:t>
      </w:r>
      <w:r w:rsidR="004B4AEE" w:rsidRPr="004B4AEE">
        <w:rPr>
          <w:color w:val="000000" w:themeColor="text1"/>
        </w:rPr>
        <w:t xml:space="preserve"> strain. Blue </w:t>
      </w:r>
      <w:r w:rsidR="001E1F1B">
        <w:rPr>
          <w:color w:val="000000" w:themeColor="text1"/>
        </w:rPr>
        <w:t>points</w:t>
      </w:r>
      <w:r w:rsidR="001E1F1B" w:rsidRPr="004B4AEE">
        <w:rPr>
          <w:color w:val="000000" w:themeColor="text1"/>
        </w:rPr>
        <w:t xml:space="preserve"> </w:t>
      </w:r>
      <w:r w:rsidR="004B4AEE" w:rsidRPr="004B4AEE">
        <w:rPr>
          <w:color w:val="000000" w:themeColor="text1"/>
        </w:rPr>
        <w:t xml:space="preserve">represent strains with the stop-gained allele, and pink </w:t>
      </w:r>
      <w:r w:rsidR="001E1F1B">
        <w:rPr>
          <w:color w:val="000000" w:themeColor="text1"/>
        </w:rPr>
        <w:t>points</w:t>
      </w:r>
      <w:r w:rsidR="001E1F1B" w:rsidRPr="004B4AEE">
        <w:rPr>
          <w:color w:val="000000" w:themeColor="text1"/>
        </w:rPr>
        <w:t xml:space="preserve"> </w:t>
      </w:r>
      <w:r w:rsidR="004B4AEE" w:rsidRPr="004B4AEE">
        <w:rPr>
          <w:color w:val="000000" w:themeColor="text1"/>
        </w:rPr>
        <w:t>represent strains with the reference allele. (</w:t>
      </w:r>
      <w:r w:rsidR="004B4AEE" w:rsidRPr="004B4AEE">
        <w:rPr>
          <w:b/>
          <w:bCs/>
          <w:color w:val="000000" w:themeColor="text1"/>
        </w:rPr>
        <w:t>C</w:t>
      </w:r>
      <w:r w:rsidR="004B4AEE" w:rsidRPr="004B4AEE">
        <w:rPr>
          <w:color w:val="000000" w:themeColor="text1"/>
        </w:rPr>
        <w:t xml:space="preserve">) </w:t>
      </w:r>
      <w:r w:rsidR="004B4AEE" w:rsidRPr="004B4AEE">
        <w:rPr>
          <w:color w:val="202020"/>
          <w:shd w:val="clear" w:color="auto" w:fill="FFFFFF"/>
        </w:rPr>
        <w:t xml:space="preserve">The genome-wide phylogeny of </w:t>
      </w:r>
      <w:r w:rsidR="004B4AEE">
        <w:rPr>
          <w:color w:val="202020"/>
          <w:shd w:val="clear" w:color="auto" w:fill="FFFFFF"/>
        </w:rPr>
        <w:t>330</w:t>
      </w:r>
      <w:r w:rsidR="004B4AEE" w:rsidRPr="004B4AEE">
        <w:rPr>
          <w:color w:val="202020"/>
          <w:shd w:val="clear" w:color="auto" w:fill="FFFFFF"/>
        </w:rPr>
        <w:t> </w:t>
      </w:r>
      <w:r w:rsidR="004B4AEE" w:rsidRPr="004B4AEE">
        <w:rPr>
          <w:rStyle w:val="Emphasis"/>
          <w:color w:val="202020"/>
          <w:shd w:val="clear" w:color="auto" w:fill="FFFFFF"/>
        </w:rPr>
        <w:t>C</w:t>
      </w:r>
      <w:r w:rsidR="004B4AEE" w:rsidRPr="004B4AEE">
        <w:rPr>
          <w:color w:val="202020"/>
          <w:shd w:val="clear" w:color="auto" w:fill="FFFFFF"/>
        </w:rPr>
        <w:t>. </w:t>
      </w:r>
      <w:r w:rsidR="004B4AEE" w:rsidRPr="004B4AEE">
        <w:rPr>
          <w:rStyle w:val="Emphasis"/>
          <w:color w:val="202020"/>
          <w:shd w:val="clear" w:color="auto" w:fill="FFFFFF"/>
        </w:rPr>
        <w:t>elegans</w:t>
      </w:r>
      <w:r w:rsidR="004B4AEE" w:rsidRPr="004B4AEE">
        <w:rPr>
          <w:color w:val="202020"/>
          <w:shd w:val="clear" w:color="auto" w:fill="FFFFFF"/>
        </w:rPr>
        <w:t> strains showing that</w:t>
      </w:r>
      <w:r w:rsidR="004B4AEE">
        <w:rPr>
          <w:color w:val="202020"/>
          <w:shd w:val="clear" w:color="auto" w:fill="FFFFFF"/>
        </w:rPr>
        <w:t xml:space="preserve"> the </w:t>
      </w:r>
      <w:r w:rsidR="004B4AEE" w:rsidRPr="004B4AEE">
        <w:rPr>
          <w:color w:val="000000" w:themeColor="text1"/>
        </w:rPr>
        <w:t>GLCT-3(Gly16*) allele</w:t>
      </w:r>
      <w:r w:rsidR="004B4AEE">
        <w:rPr>
          <w:color w:val="000000" w:themeColor="text1"/>
        </w:rPr>
        <w:t xml:space="preserve"> tends to be present in divergent </w:t>
      </w:r>
      <w:r w:rsidR="004B4AEE" w:rsidRPr="00AE767B">
        <w:rPr>
          <w:i/>
          <w:iCs/>
          <w:color w:val="000000" w:themeColor="text1"/>
        </w:rPr>
        <w:t>C. elegans</w:t>
      </w:r>
      <w:r w:rsidR="004B4AEE">
        <w:rPr>
          <w:color w:val="000000" w:themeColor="text1"/>
        </w:rPr>
        <w:t xml:space="preserve"> strains.</w:t>
      </w:r>
      <w:r w:rsidR="004B4AEE" w:rsidRPr="004B4AEE">
        <w:rPr>
          <w:color w:val="202020"/>
          <w:shd w:val="clear" w:color="auto" w:fill="FFFFFF"/>
        </w:rPr>
        <w:t xml:space="preserve"> The </w:t>
      </w:r>
      <w:r w:rsidR="004B4AEE">
        <w:rPr>
          <w:color w:val="202020"/>
          <w:shd w:val="clear" w:color="auto" w:fill="FFFFFF"/>
        </w:rPr>
        <w:t xml:space="preserve">colors of </w:t>
      </w:r>
      <w:r w:rsidR="004B4AEE" w:rsidRPr="004B4AEE">
        <w:rPr>
          <w:color w:val="202020"/>
          <w:shd w:val="clear" w:color="auto" w:fill="FFFFFF"/>
        </w:rPr>
        <w:t>individual branch</w:t>
      </w:r>
      <w:r w:rsidR="004B4AEE">
        <w:rPr>
          <w:color w:val="202020"/>
          <w:shd w:val="clear" w:color="auto" w:fill="FFFFFF"/>
        </w:rPr>
        <w:t>es</w:t>
      </w:r>
      <w:r w:rsidR="004B4AEE" w:rsidRPr="004B4AEE">
        <w:rPr>
          <w:color w:val="202020"/>
          <w:shd w:val="clear" w:color="auto" w:fill="FFFFFF"/>
        </w:rPr>
        <w:t xml:space="preserve"> correspond to strains with </w:t>
      </w:r>
      <w:r w:rsidR="004B4AEE">
        <w:rPr>
          <w:color w:val="202020"/>
          <w:shd w:val="clear" w:color="auto" w:fill="FFFFFF"/>
        </w:rPr>
        <w:t xml:space="preserve">the </w:t>
      </w:r>
      <w:r w:rsidR="004B4AEE" w:rsidRPr="004B4AEE">
        <w:rPr>
          <w:color w:val="000000" w:themeColor="text1"/>
        </w:rPr>
        <w:t>GLCT-3(Gly16*) allele</w:t>
      </w:r>
      <w:r w:rsidR="004B4AEE">
        <w:rPr>
          <w:color w:val="000000" w:themeColor="text1"/>
        </w:rPr>
        <w:t xml:space="preserve"> </w:t>
      </w:r>
      <w:r w:rsidR="004B4AEE" w:rsidRPr="004B4AEE">
        <w:rPr>
          <w:color w:val="202020"/>
          <w:shd w:val="clear" w:color="auto" w:fill="FFFFFF"/>
        </w:rPr>
        <w:t>and have the same color code as in panel B.</w:t>
      </w:r>
      <w:r>
        <w:br w:type="page"/>
      </w:r>
    </w:p>
    <w:p w14:paraId="2CF88AFA" w14:textId="77777777" w:rsidR="005E07C0" w:rsidRDefault="005E07C0" w:rsidP="005E07C0"/>
    <w:p w14:paraId="3D377D24" w14:textId="77777777" w:rsidR="00C936A9" w:rsidRDefault="00C936A9">
      <w:pPr>
        <w:rPr>
          <w:sz w:val="36"/>
          <w:szCs w:val="36"/>
        </w:rPr>
      </w:pPr>
      <w:r>
        <w:rPr>
          <w:sz w:val="36"/>
          <w:szCs w:val="36"/>
        </w:rPr>
        <w:t>Supplemental Figure XX</w:t>
      </w:r>
    </w:p>
    <w:p w14:paraId="7AC39673" w14:textId="77777777" w:rsidR="00C936A9" w:rsidRDefault="00C936A9">
      <w:pPr>
        <w:rPr>
          <w:sz w:val="36"/>
          <w:szCs w:val="36"/>
        </w:rPr>
      </w:pPr>
      <w:r>
        <w:rPr>
          <w:noProof/>
          <w:sz w:val="36"/>
          <w:szCs w:val="36"/>
        </w:rPr>
        <w:drawing>
          <wp:inline distT="0" distB="0" distL="0" distR="0" wp14:anchorId="2B38A80B" wp14:editId="079F11E1">
            <wp:extent cx="5943600" cy="2391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lct3_DNA_tr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1F99B714" w14:textId="394343EC" w:rsidR="00C936A9" w:rsidRDefault="00C936A9" w:rsidP="00C936A9">
      <w:pPr>
        <w:jc w:val="both"/>
        <w:rPr>
          <w:b/>
          <w:i/>
          <w:highlight w:val="white"/>
        </w:rPr>
      </w:pPr>
      <w:r>
        <w:rPr>
          <w:b/>
          <w:highlight w:val="white"/>
        </w:rPr>
        <w:t xml:space="preserve">Phylogenetic relationship of </w:t>
      </w:r>
      <w:r w:rsidRPr="00C936A9">
        <w:rPr>
          <w:b/>
          <w:i/>
          <w:iCs/>
          <w:highlight w:val="white"/>
        </w:rPr>
        <w:t>glct-3</w:t>
      </w:r>
      <w:r>
        <w:rPr>
          <w:b/>
          <w:highlight w:val="white"/>
        </w:rPr>
        <w:t xml:space="preserve"> homologous cDNA sequences</w:t>
      </w:r>
    </w:p>
    <w:p w14:paraId="6711480A" w14:textId="483DA8CF" w:rsidR="00C936A9" w:rsidRDefault="00C936A9" w:rsidP="00C936A9">
      <w:r>
        <w:t xml:space="preserve">The maximum likelihood phylogenetic relationship of </w:t>
      </w:r>
      <w:r w:rsidRPr="00C936A9">
        <w:rPr>
          <w:i/>
          <w:iCs/>
        </w:rPr>
        <w:t>glct-3</w:t>
      </w:r>
      <w:r>
        <w:t xml:space="preserve"> homologs is shown. Branch lengths are shown above each branch. </w:t>
      </w:r>
      <w:r w:rsidR="00A42BE8">
        <w:t>Branch colors correspond to the bootstrap support for the split, with pink indicating higher support</w:t>
      </w:r>
      <w:r>
        <w:t>.</w:t>
      </w:r>
      <w:r w:rsidR="00A42BE8">
        <w:t xml:space="preserve"> If a species contains more than homolog, all homologs for that species are colored the same color. Species with only one homolog are colored black. The </w:t>
      </w:r>
      <w:r w:rsidR="00A42BE8" w:rsidRPr="00A42BE8">
        <w:rPr>
          <w:i/>
          <w:iCs/>
        </w:rPr>
        <w:t xml:space="preserve">C. elegans </w:t>
      </w:r>
      <w:proofErr w:type="spellStart"/>
      <w:r w:rsidR="00A42BE8" w:rsidRPr="00A42BE8">
        <w:rPr>
          <w:i/>
          <w:iCs/>
        </w:rPr>
        <w:t>glct</w:t>
      </w:r>
      <w:proofErr w:type="spellEnd"/>
      <w:r w:rsidR="00A42BE8">
        <w:t xml:space="preserve"> genes are colored in black and bolded. </w:t>
      </w:r>
    </w:p>
    <w:p w14:paraId="2389B797" w14:textId="77777777" w:rsidR="00C936A9" w:rsidRDefault="00C936A9">
      <w:pPr>
        <w:rPr>
          <w:sz w:val="36"/>
          <w:szCs w:val="36"/>
        </w:rPr>
      </w:pPr>
    </w:p>
    <w:p w14:paraId="3EF662F7" w14:textId="3C6FAE97" w:rsidR="00F47E69" w:rsidRDefault="00F47E69">
      <w:pPr>
        <w:rPr>
          <w:sz w:val="36"/>
          <w:szCs w:val="36"/>
        </w:rPr>
      </w:pPr>
      <w:r>
        <w:rPr>
          <w:sz w:val="36"/>
          <w:szCs w:val="36"/>
        </w:rPr>
        <w:br w:type="page"/>
      </w:r>
    </w:p>
    <w:p w14:paraId="55F87342" w14:textId="662545DF" w:rsidR="00F00418" w:rsidRDefault="00F00418">
      <w:pPr>
        <w:rPr>
          <w:sz w:val="36"/>
          <w:szCs w:val="36"/>
        </w:rPr>
      </w:pPr>
      <w:r>
        <w:rPr>
          <w:sz w:val="36"/>
          <w:szCs w:val="36"/>
        </w:rPr>
        <w:lastRenderedPageBreak/>
        <w:t>Figure 5</w:t>
      </w:r>
    </w:p>
    <w:p w14:paraId="376A8E08" w14:textId="77777777" w:rsidR="00F00418" w:rsidRDefault="00F00418">
      <w:pPr>
        <w:rPr>
          <w:sz w:val="36"/>
          <w:szCs w:val="36"/>
        </w:rPr>
      </w:pPr>
      <w:r>
        <w:rPr>
          <w:noProof/>
          <w:sz w:val="36"/>
          <w:szCs w:val="36"/>
        </w:rPr>
        <w:drawing>
          <wp:inline distT="0" distB="0" distL="0" distR="0" wp14:anchorId="7329F45E" wp14:editId="2B90AA78">
            <wp:extent cx="5943600" cy="2397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_watterson_tem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0DD7A7B2" w14:textId="77777777" w:rsidR="00F00418" w:rsidRDefault="00F00418" w:rsidP="00F00418">
      <w:pPr>
        <w:jc w:val="both"/>
        <w:rPr>
          <w:b/>
          <w:i/>
          <w:highlight w:val="white"/>
        </w:rPr>
      </w:pPr>
      <w:r>
        <w:rPr>
          <w:b/>
          <w:highlight w:val="white"/>
        </w:rPr>
        <w:t xml:space="preserve">Variation in </w:t>
      </w:r>
      <w:r>
        <w:rPr>
          <w:b/>
          <w:i/>
          <w:highlight w:val="white"/>
        </w:rPr>
        <w:t xml:space="preserve">glct-3 </w:t>
      </w:r>
      <w:r>
        <w:rPr>
          <w:b/>
          <w:highlight w:val="white"/>
        </w:rPr>
        <w:t>underlies differential propionate sensitivity in</w:t>
      </w:r>
      <w:r>
        <w:rPr>
          <w:b/>
          <w:i/>
          <w:highlight w:val="white"/>
        </w:rPr>
        <w:t xml:space="preserve"> C. elegans</w:t>
      </w:r>
    </w:p>
    <w:p w14:paraId="25490286" w14:textId="6BAFF3A6" w:rsidR="00F00418" w:rsidRPr="00DB7B95" w:rsidRDefault="00F00418" w:rsidP="00DB7B95">
      <w:r w:rsidRPr="00DB7B95">
        <w:t>(</w:t>
      </w:r>
      <w:r w:rsidRPr="00DB7B95">
        <w:rPr>
          <w:b/>
        </w:rPr>
        <w:t>A</w:t>
      </w:r>
      <w:r w:rsidRPr="00DB7B95">
        <w:t xml:space="preserve">) </w:t>
      </w:r>
      <w:r w:rsidR="00D03DFD">
        <w:t xml:space="preserve">The maximum likelihood phylogenetic relationship of </w:t>
      </w:r>
      <w:r w:rsidR="00D03DFD" w:rsidRPr="00AE767B">
        <w:rPr>
          <w:i/>
          <w:iCs/>
        </w:rPr>
        <w:t>C. elegans</w:t>
      </w:r>
      <w:r w:rsidR="00D03DFD">
        <w:t xml:space="preserve"> </w:t>
      </w:r>
      <w:r w:rsidR="00D03DFD" w:rsidRPr="00C936A9">
        <w:rPr>
          <w:i/>
          <w:iCs/>
        </w:rPr>
        <w:t>glct-3</w:t>
      </w:r>
      <w:r w:rsidR="00D03DFD">
        <w:t xml:space="preserve"> </w:t>
      </w:r>
      <w:r w:rsidR="00D03DFD">
        <w:t>paralogs</w:t>
      </w:r>
      <w:r w:rsidR="00D03DFD">
        <w:t xml:space="preserve"> is shown</w:t>
      </w:r>
      <w:r w:rsidR="00D03DFD">
        <w:t>.</w:t>
      </w:r>
      <w:r w:rsidR="00D03DFD" w:rsidRPr="00DB7B95">
        <w:t xml:space="preserve"> </w:t>
      </w:r>
      <w:r w:rsidR="00D03DFD">
        <w:t>Branch lengths are shown above each branch. Branch colors correspond to the bootstrap support for the split, with pink indicating higher support.</w:t>
      </w:r>
      <w:r w:rsidR="00D03DFD">
        <w:t xml:space="preserve"> </w:t>
      </w:r>
      <w:r w:rsidRPr="00DB7B95">
        <w:t>(</w:t>
      </w:r>
      <w:r w:rsidRPr="00DB7B95">
        <w:rPr>
          <w:b/>
        </w:rPr>
        <w:t>B</w:t>
      </w:r>
      <w:r w:rsidRPr="00DB7B95">
        <w:t xml:space="preserve">) </w:t>
      </w:r>
      <w:r w:rsidR="00DB7B95" w:rsidRPr="00DB7B95">
        <w:t>Watterson’s theta (</w:t>
      </w:r>
      <w:proofErr w:type="spellStart"/>
      <w:r w:rsidR="00DB7B95" w:rsidRPr="00DB7B95">
        <w:rPr>
          <w:color w:val="222222"/>
          <w:shd w:val="clear" w:color="auto" w:fill="FFFFFF"/>
        </w:rPr>
        <w:t>Θw</w:t>
      </w:r>
      <w:proofErr w:type="spellEnd"/>
      <w:r w:rsidR="00DB7B95" w:rsidRPr="00DB7B95">
        <w:rPr>
          <w:color w:val="222222"/>
          <w:shd w:val="clear" w:color="auto" w:fill="FFFFFF"/>
        </w:rPr>
        <w:t xml:space="preserve">) estimates for 10 kb bins along chromosome I are shown. Bins with the the top 1% Watterson’s theta estimates are highlighted in red. The position of </w:t>
      </w:r>
      <w:r w:rsidR="00DB7B95" w:rsidRPr="00D03DFD">
        <w:rPr>
          <w:i/>
          <w:iCs/>
          <w:color w:val="222222"/>
          <w:shd w:val="clear" w:color="auto" w:fill="FFFFFF"/>
        </w:rPr>
        <w:t>glct-3</w:t>
      </w:r>
      <w:r w:rsidR="00DB7B95" w:rsidRPr="00DB7B95">
        <w:rPr>
          <w:color w:val="222222"/>
          <w:shd w:val="clear" w:color="auto" w:fill="FFFFFF"/>
        </w:rPr>
        <w:t xml:space="preserve"> is highlighted with a pink vertical line.  (</w:t>
      </w:r>
      <w:r w:rsidR="00DB7B95" w:rsidRPr="00DB7B95">
        <w:rPr>
          <w:b/>
          <w:bCs/>
          <w:color w:val="222222"/>
          <w:shd w:val="clear" w:color="auto" w:fill="FFFFFF"/>
        </w:rPr>
        <w:t>C</w:t>
      </w:r>
      <w:r w:rsidR="00DB7B95" w:rsidRPr="00DB7B95">
        <w:rPr>
          <w:color w:val="222222"/>
          <w:shd w:val="clear" w:color="auto" w:fill="FFFFFF"/>
        </w:rPr>
        <w:t xml:space="preserve">) A zoomed in version of panel B is shown. The genomic positions of the five </w:t>
      </w:r>
      <w:proofErr w:type="spellStart"/>
      <w:r w:rsidR="00DB7B95" w:rsidRPr="00D03DFD">
        <w:rPr>
          <w:i/>
          <w:iCs/>
          <w:color w:val="222222"/>
          <w:shd w:val="clear" w:color="auto" w:fill="FFFFFF"/>
        </w:rPr>
        <w:t>glct</w:t>
      </w:r>
      <w:proofErr w:type="spellEnd"/>
      <w:r w:rsidR="00DB7B95" w:rsidRPr="00DB7B95">
        <w:rPr>
          <w:color w:val="222222"/>
          <w:shd w:val="clear" w:color="auto" w:fill="FFFFFF"/>
        </w:rPr>
        <w:t xml:space="preserve"> paralogs located on this chromosomal region are highlighted with vertical lines.</w:t>
      </w:r>
    </w:p>
    <w:p w14:paraId="7CF2A49E" w14:textId="77777777" w:rsidR="005E07C0" w:rsidRDefault="005E07C0">
      <w:pPr>
        <w:rPr>
          <w:sz w:val="36"/>
          <w:szCs w:val="36"/>
        </w:rPr>
      </w:pPr>
      <w:r>
        <w:rPr>
          <w:sz w:val="36"/>
          <w:szCs w:val="36"/>
        </w:rPr>
        <w:br w:type="page"/>
      </w:r>
    </w:p>
    <w:p w14:paraId="6FD26542" w14:textId="77777777" w:rsidR="00C63C21" w:rsidRDefault="001428D0" w:rsidP="00C63C21">
      <w:pPr>
        <w:rPr>
          <w:sz w:val="36"/>
          <w:szCs w:val="36"/>
        </w:rPr>
      </w:pPr>
      <w:r>
        <w:rPr>
          <w:sz w:val="36"/>
          <w:szCs w:val="36"/>
        </w:rPr>
        <w:lastRenderedPageBreak/>
        <w:br/>
      </w:r>
      <w:r w:rsidR="00C63C21">
        <w:rPr>
          <w:sz w:val="36"/>
          <w:szCs w:val="36"/>
        </w:rPr>
        <w:t>Supplemental Figure XX</w:t>
      </w:r>
    </w:p>
    <w:p w14:paraId="0A0679DC" w14:textId="2266F9EC" w:rsidR="001428D0" w:rsidRDefault="00CC2C58">
      <w:pPr>
        <w:rPr>
          <w:sz w:val="36"/>
          <w:szCs w:val="36"/>
        </w:rPr>
      </w:pPr>
      <w:r>
        <w:rPr>
          <w:noProof/>
          <w:sz w:val="36"/>
          <w:szCs w:val="36"/>
        </w:rPr>
        <w:drawing>
          <wp:inline distT="0" distB="0" distL="0" distR="0" wp14:anchorId="638E9797" wp14:editId="3335A843">
            <wp:extent cx="5943600" cy="2881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lct3_protein_tre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4DE1675D" w14:textId="7751061A" w:rsidR="00CC2C58" w:rsidRDefault="00CC2C58" w:rsidP="00CC2C58">
      <w:pPr>
        <w:jc w:val="both"/>
        <w:rPr>
          <w:b/>
          <w:i/>
          <w:highlight w:val="white"/>
        </w:rPr>
      </w:pPr>
      <w:r>
        <w:rPr>
          <w:b/>
          <w:highlight w:val="white"/>
        </w:rPr>
        <w:t xml:space="preserve">Phylogenetic relationship of </w:t>
      </w:r>
      <w:r w:rsidRPr="00CC2C58">
        <w:rPr>
          <w:b/>
          <w:highlight w:val="white"/>
        </w:rPr>
        <w:t>GLCT-3</w:t>
      </w:r>
      <w:r>
        <w:rPr>
          <w:b/>
          <w:highlight w:val="white"/>
        </w:rPr>
        <w:t xml:space="preserve"> homologous protein sequences</w:t>
      </w:r>
    </w:p>
    <w:p w14:paraId="5B474064" w14:textId="63E7DD16" w:rsidR="00CC2C58" w:rsidRDefault="00CC2C58" w:rsidP="00CC2C58">
      <w:r>
        <w:t xml:space="preserve">The maximum likelihood phylogenetic relationship of </w:t>
      </w:r>
      <w:r w:rsidRPr="00C936A9">
        <w:rPr>
          <w:i/>
          <w:iCs/>
        </w:rPr>
        <w:t>glct-3</w:t>
      </w:r>
      <w:r>
        <w:t xml:space="preserve"> homologs is shown. Branch colors correspond to the bootstrap support for the split, with pink indicating higher support. The </w:t>
      </w:r>
      <w:r w:rsidRPr="00A42BE8">
        <w:rPr>
          <w:i/>
          <w:iCs/>
        </w:rPr>
        <w:t xml:space="preserve">C. elegans </w:t>
      </w:r>
      <w:r w:rsidRPr="00CC2C58">
        <w:t>GLCT</w:t>
      </w:r>
      <w:r>
        <w:t xml:space="preserve"> protein sequences are bolded. </w:t>
      </w:r>
    </w:p>
    <w:p w14:paraId="0D24CDA6" w14:textId="77777777" w:rsidR="00566AB1" w:rsidRDefault="00566AB1">
      <w:pPr>
        <w:rPr>
          <w:sz w:val="36"/>
          <w:szCs w:val="36"/>
        </w:rPr>
      </w:pPr>
    </w:p>
    <w:p w14:paraId="7E456AC7" w14:textId="77777777" w:rsidR="00566AB1" w:rsidRDefault="00566AB1">
      <w:pPr>
        <w:rPr>
          <w:sz w:val="36"/>
          <w:szCs w:val="36"/>
        </w:rPr>
      </w:pPr>
    </w:p>
    <w:p w14:paraId="30A74D68" w14:textId="51B6A21B" w:rsidR="001428D0" w:rsidRDefault="00566AB1">
      <w:pPr>
        <w:rPr>
          <w:sz w:val="36"/>
          <w:szCs w:val="36"/>
        </w:rPr>
      </w:pPr>
      <w:r>
        <w:rPr>
          <w:sz w:val="36"/>
          <w:szCs w:val="36"/>
        </w:rPr>
        <w:t xml:space="preserve">END </w:t>
      </w:r>
      <w:commentRangeStart w:id="19"/>
      <w:r>
        <w:rPr>
          <w:sz w:val="36"/>
          <w:szCs w:val="36"/>
        </w:rPr>
        <w:t>FIGURES</w:t>
      </w:r>
      <w:commentRangeEnd w:id="19"/>
      <w:r w:rsidR="00590C07">
        <w:rPr>
          <w:rStyle w:val="CommentReference"/>
          <w:rFonts w:ascii="Arial" w:eastAsia="Arial" w:hAnsi="Arial" w:cs="Arial"/>
          <w:lang w:val="en"/>
        </w:rPr>
        <w:commentReference w:id="19"/>
      </w:r>
      <w:r w:rsidR="001428D0">
        <w:rPr>
          <w:sz w:val="36"/>
          <w:szCs w:val="36"/>
        </w:rPr>
        <w:br w:type="page"/>
      </w:r>
    </w:p>
    <w:p w14:paraId="66C19313" w14:textId="77777777" w:rsidR="00566AB1" w:rsidRDefault="00566AB1">
      <w:pPr>
        <w:rPr>
          <w:sz w:val="36"/>
          <w:szCs w:val="36"/>
        </w:rPr>
      </w:pPr>
    </w:p>
    <w:p w14:paraId="03A24EB8" w14:textId="77777777" w:rsidR="00ED4946" w:rsidRDefault="001F7723">
      <w:pPr>
        <w:rPr>
          <w:sz w:val="36"/>
          <w:szCs w:val="36"/>
        </w:rPr>
      </w:pPr>
      <w:r>
        <w:rPr>
          <w:sz w:val="36"/>
          <w:szCs w:val="36"/>
        </w:rPr>
        <w:t>Figure 4</w:t>
      </w:r>
    </w:p>
    <w:p w14:paraId="04B28C24" w14:textId="77777777" w:rsidR="00ED4946" w:rsidRDefault="00ED4946"/>
    <w:p w14:paraId="50B6E365" w14:textId="77777777" w:rsidR="00ED4946" w:rsidRDefault="001F7723">
      <w:pPr>
        <w:jc w:val="center"/>
      </w:pPr>
      <w:r>
        <w:rPr>
          <w:noProof/>
        </w:rPr>
        <w:drawing>
          <wp:inline distT="114300" distB="114300" distL="114300" distR="114300" wp14:anchorId="67E87BDB" wp14:editId="5CE47E96">
            <wp:extent cx="3850309" cy="5067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l="204" r="204"/>
                    <a:stretch>
                      <a:fillRect/>
                    </a:stretch>
                  </pic:blipFill>
                  <pic:spPr>
                    <a:xfrm>
                      <a:off x="0" y="0"/>
                      <a:ext cx="3850309" cy="5067300"/>
                    </a:xfrm>
                    <a:prstGeom prst="rect">
                      <a:avLst/>
                    </a:prstGeom>
                    <a:ln/>
                  </pic:spPr>
                </pic:pic>
              </a:graphicData>
            </a:graphic>
          </wp:inline>
        </w:drawing>
      </w:r>
    </w:p>
    <w:p w14:paraId="133E7AE0" w14:textId="77777777" w:rsidR="00ED4946" w:rsidRDefault="00ED4946"/>
    <w:p w14:paraId="5EFCAD67" w14:textId="77777777" w:rsidR="00ED4946" w:rsidRDefault="001F7723">
      <w:pPr>
        <w:jc w:val="both"/>
        <w:rPr>
          <w:b/>
          <w:i/>
          <w:highlight w:val="white"/>
        </w:rPr>
      </w:pPr>
      <w:r>
        <w:rPr>
          <w:b/>
          <w:highlight w:val="white"/>
        </w:rPr>
        <w:t xml:space="preserve">Variation in </w:t>
      </w:r>
      <w:r>
        <w:rPr>
          <w:b/>
          <w:i/>
          <w:highlight w:val="white"/>
        </w:rPr>
        <w:t xml:space="preserve">glct-3 </w:t>
      </w:r>
      <w:r>
        <w:rPr>
          <w:b/>
          <w:highlight w:val="white"/>
        </w:rPr>
        <w:t>underlies differential propionate sensitivity in</w:t>
      </w:r>
      <w:r>
        <w:rPr>
          <w:b/>
          <w:i/>
          <w:highlight w:val="white"/>
        </w:rPr>
        <w:t xml:space="preserve"> C. elegans</w:t>
      </w:r>
    </w:p>
    <w:p w14:paraId="1E9533F1" w14:textId="77777777" w:rsidR="00ED4946" w:rsidRDefault="001F7723">
      <w:r>
        <w:t>(</w:t>
      </w:r>
      <w:r>
        <w:rPr>
          <w:b/>
        </w:rPr>
        <w:t>A</w:t>
      </w:r>
      <w:r>
        <w:t>) Tukey box plots of the L1 survival phenotypes of each CRISPR-edited and parental strains is shown on the y axis. Each dot represents a replicate L1 survival measurement. (</w:t>
      </w:r>
      <w:r>
        <w:rPr>
          <w:b/>
        </w:rPr>
        <w:t>B</w:t>
      </w:r>
      <w:r>
        <w:t xml:space="preserve">) An unrooted maximum-likelihood phylogeny of the six </w:t>
      </w:r>
      <w:proofErr w:type="spellStart"/>
      <w:r>
        <w:t>glucuronosyl</w:t>
      </w:r>
      <w:proofErr w:type="spellEnd"/>
      <w:r>
        <w:t xml:space="preserve"> transferase-like gene coding sequences present in the </w:t>
      </w:r>
      <w:r>
        <w:rPr>
          <w:i/>
        </w:rPr>
        <w:t>C. elegans</w:t>
      </w:r>
      <w:r>
        <w:t xml:space="preserve"> genome. Branch colors correspond to the bootstrap support for the split, with pink indicating higher support.</w:t>
      </w:r>
    </w:p>
    <w:p w14:paraId="5CF67120" w14:textId="77777777" w:rsidR="00ED4946" w:rsidRDefault="001F7723">
      <w:r>
        <w:br w:type="page"/>
      </w:r>
    </w:p>
    <w:p w14:paraId="755ECAE3" w14:textId="77777777" w:rsidR="00ED4946" w:rsidRDefault="001F7723">
      <w:r>
        <w:lastRenderedPageBreak/>
        <w:br w:type="page"/>
      </w:r>
    </w:p>
    <w:p w14:paraId="509A66BE" w14:textId="77777777" w:rsidR="00ED4946" w:rsidRDefault="00ED4946"/>
    <w:p w14:paraId="4E645FAA" w14:textId="77777777" w:rsidR="00ED4946" w:rsidRDefault="001F7723">
      <w:pPr>
        <w:rPr>
          <w:sz w:val="36"/>
          <w:szCs w:val="36"/>
        </w:rPr>
      </w:pPr>
      <w:r>
        <w:rPr>
          <w:noProof/>
          <w:sz w:val="36"/>
          <w:szCs w:val="36"/>
        </w:rPr>
        <w:drawing>
          <wp:inline distT="114300" distB="114300" distL="114300" distR="114300" wp14:anchorId="44D92E43" wp14:editId="5AD09E26">
            <wp:extent cx="5953067" cy="7729538"/>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5953067" cy="7729538"/>
                    </a:xfrm>
                    <a:prstGeom prst="rect">
                      <a:avLst/>
                    </a:prstGeom>
                    <a:ln/>
                  </pic:spPr>
                </pic:pic>
              </a:graphicData>
            </a:graphic>
          </wp:inline>
        </w:drawing>
      </w:r>
    </w:p>
    <w:p w14:paraId="7BB6D206" w14:textId="77777777" w:rsidR="00ED4946" w:rsidRDefault="001F7723">
      <w:pPr>
        <w:rPr>
          <w:b/>
          <w:highlight w:val="white"/>
        </w:rPr>
      </w:pPr>
      <w:commentRangeStart w:id="20"/>
      <w:r>
        <w:rPr>
          <w:b/>
          <w:highlight w:val="white"/>
        </w:rPr>
        <w:t>132</w:t>
      </w:r>
      <w:commentRangeEnd w:id="20"/>
      <w:r>
        <w:commentReference w:id="20"/>
      </w:r>
      <w:r>
        <w:rPr>
          <w:b/>
          <w:highlight w:val="white"/>
        </w:rPr>
        <w:t xml:space="preserve"> wild isolated </w:t>
      </w:r>
      <w:r>
        <w:rPr>
          <w:b/>
          <w:i/>
          <w:highlight w:val="white"/>
        </w:rPr>
        <w:t>C. elegans</w:t>
      </w:r>
      <w:r>
        <w:rPr>
          <w:b/>
          <w:highlight w:val="white"/>
        </w:rPr>
        <w:t xml:space="preserve"> strain show a broad range of propionate sensitivity</w:t>
      </w:r>
    </w:p>
    <w:p w14:paraId="2FA42525" w14:textId="77777777" w:rsidR="00ED4946" w:rsidRDefault="001F7723">
      <w:r>
        <w:lastRenderedPageBreak/>
        <w:t>(</w:t>
      </w:r>
      <w:r>
        <w:rPr>
          <w:b/>
        </w:rPr>
        <w:t>A</w:t>
      </w:r>
      <w:r>
        <w:t>) 6 strains were selected as control for batch effect. 2 out of 6 strain show propionate resistance. (</w:t>
      </w:r>
      <w:r>
        <w:rPr>
          <w:b/>
        </w:rPr>
        <w:t>B</w:t>
      </w:r>
      <w:r>
        <w:t>) Diagram of 48 well format propionate sensitivity assay. 132 strains were assayed in 3 batches, and each batch contains 48 strains (including six control strains), each strain has 5 biological and 4 technical replicates yield 20 data points. (</w:t>
      </w:r>
      <w:r>
        <w:rPr>
          <w:b/>
        </w:rPr>
        <w:t>C</w:t>
      </w:r>
      <w:r>
        <w:t>) Plots of all the data points, and red bar indicate mean survival rate of 20 data points. (</w:t>
      </w:r>
      <w:r>
        <w:rPr>
          <w:b/>
        </w:rPr>
        <w:t>D</w:t>
      </w:r>
      <w:r>
        <w:t>) Normalized wild isolates propionate sensitivity result. (</w:t>
      </w:r>
      <w:r>
        <w:rPr>
          <w:b/>
        </w:rPr>
        <w:t>E</w:t>
      </w:r>
      <w:r>
        <w:t xml:space="preserve">) </w:t>
      </w:r>
      <w:r>
        <w:rPr>
          <w:highlight w:val="white"/>
        </w:rPr>
        <w:t>GWAS QTL linkage disequilibrium</w:t>
      </w:r>
      <w:r>
        <w:rPr>
          <w:b/>
          <w:highlight w:val="white"/>
        </w:rPr>
        <w:t>.</w:t>
      </w:r>
    </w:p>
    <w:p w14:paraId="4731C4BF" w14:textId="77777777" w:rsidR="00ED4946" w:rsidRDefault="00ED4946"/>
    <w:p w14:paraId="5B55B817" w14:textId="77777777" w:rsidR="00ED4946" w:rsidRDefault="00ED4946"/>
    <w:p w14:paraId="028428FE" w14:textId="77777777" w:rsidR="00ED4946" w:rsidRDefault="00ED4946"/>
    <w:p w14:paraId="23255B90" w14:textId="77777777" w:rsidR="00ED4946" w:rsidRDefault="00ED4946"/>
    <w:p w14:paraId="6B365B22" w14:textId="77777777" w:rsidR="00ED4946" w:rsidRDefault="00ED4946"/>
    <w:p w14:paraId="1F53248F" w14:textId="77777777" w:rsidR="00ED4946" w:rsidRDefault="00ED4946">
      <w:pPr>
        <w:rPr>
          <w:b/>
          <w:highlight w:val="white"/>
        </w:rPr>
      </w:pPr>
    </w:p>
    <w:p w14:paraId="53AE4981" w14:textId="77777777" w:rsidR="00ED4946" w:rsidRDefault="001F7723">
      <w:r>
        <w:br w:type="page"/>
      </w:r>
    </w:p>
    <w:p w14:paraId="6046C59C" w14:textId="77777777" w:rsidR="00ED4946" w:rsidRDefault="00ED4946"/>
    <w:p w14:paraId="1617D328" w14:textId="77777777" w:rsidR="00ED4946" w:rsidRDefault="001F7723">
      <w:pPr>
        <w:rPr>
          <w:sz w:val="36"/>
          <w:szCs w:val="36"/>
        </w:rPr>
      </w:pPr>
      <w:r>
        <w:rPr>
          <w:sz w:val="36"/>
          <w:szCs w:val="36"/>
        </w:rPr>
        <w:t xml:space="preserve">Figure </w:t>
      </w:r>
      <w:commentRangeStart w:id="21"/>
      <w:r>
        <w:rPr>
          <w:sz w:val="36"/>
          <w:szCs w:val="36"/>
        </w:rPr>
        <w:t>4</w:t>
      </w:r>
      <w:commentRangeEnd w:id="21"/>
      <w:r>
        <w:commentReference w:id="21"/>
      </w:r>
    </w:p>
    <w:p w14:paraId="2B0C6512" w14:textId="77777777" w:rsidR="00ED4946" w:rsidRDefault="00ED4946">
      <w:pPr>
        <w:rPr>
          <w:sz w:val="36"/>
          <w:szCs w:val="36"/>
        </w:rPr>
      </w:pPr>
    </w:p>
    <w:p w14:paraId="158E3E94" w14:textId="77777777" w:rsidR="00ED4946" w:rsidRDefault="00ED4946">
      <w:pPr>
        <w:rPr>
          <w:sz w:val="36"/>
          <w:szCs w:val="36"/>
        </w:rPr>
      </w:pPr>
    </w:p>
    <w:p w14:paraId="0D0381D8" w14:textId="77777777" w:rsidR="00ED4946" w:rsidRDefault="001F7723">
      <w:pPr>
        <w:rPr>
          <w:sz w:val="36"/>
          <w:szCs w:val="36"/>
        </w:rPr>
      </w:pPr>
      <w:commentRangeStart w:id="22"/>
      <w:r>
        <w:rPr>
          <w:noProof/>
          <w:sz w:val="36"/>
          <w:szCs w:val="36"/>
        </w:rPr>
        <w:drawing>
          <wp:inline distT="114300" distB="114300" distL="114300" distR="114300" wp14:anchorId="10500188" wp14:editId="68577D32">
            <wp:extent cx="6314949" cy="449103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l="-623"/>
                    <a:stretch>
                      <a:fillRect/>
                    </a:stretch>
                  </pic:blipFill>
                  <pic:spPr>
                    <a:xfrm>
                      <a:off x="0" y="0"/>
                      <a:ext cx="6314949" cy="4491038"/>
                    </a:xfrm>
                    <a:prstGeom prst="rect">
                      <a:avLst/>
                    </a:prstGeom>
                    <a:ln/>
                  </pic:spPr>
                </pic:pic>
              </a:graphicData>
            </a:graphic>
          </wp:inline>
        </w:drawing>
      </w:r>
      <w:commentRangeEnd w:id="22"/>
      <w:r>
        <w:commentReference w:id="22"/>
      </w:r>
    </w:p>
    <w:p w14:paraId="5A98F949" w14:textId="77777777" w:rsidR="00ED4946" w:rsidRDefault="001F7723">
      <w:pPr>
        <w:rPr>
          <w:b/>
          <w:highlight w:val="white"/>
        </w:rPr>
      </w:pPr>
      <w:r>
        <w:rPr>
          <w:b/>
          <w:highlight w:val="white"/>
        </w:rPr>
        <w:t xml:space="preserve">Loss of </w:t>
      </w:r>
      <w:r>
        <w:rPr>
          <w:b/>
          <w:i/>
          <w:highlight w:val="white"/>
        </w:rPr>
        <w:t>glct-3</w:t>
      </w:r>
      <w:r>
        <w:rPr>
          <w:b/>
          <w:highlight w:val="white"/>
        </w:rPr>
        <w:t xml:space="preserve"> confers propionate resistance</w:t>
      </w:r>
    </w:p>
    <w:p w14:paraId="39A039BD" w14:textId="77777777" w:rsidR="00ED4946" w:rsidRDefault="001F7723">
      <w:r>
        <w:t>(</w:t>
      </w:r>
      <w:r>
        <w:rPr>
          <w:b/>
        </w:rPr>
        <w:t>A</w:t>
      </w:r>
      <w:r>
        <w:t xml:space="preserve">) The results from SKAT burden mapping for </w:t>
      </w:r>
      <w:r>
        <w:rPr>
          <w:color w:val="212121"/>
          <w:highlight w:val="white"/>
        </w:rPr>
        <w:t xml:space="preserve">L1 survival after propionate exposure are shown. Each dot represents a gene and are colored red if they pass the genome-wide Bonferroni-corrected significance (BF) threshold. The genomic position in Mb, separated by chromosome, is plotted on the x-axis and the </w:t>
      </w:r>
      <w:r>
        <w:rPr>
          <w:i/>
          <w:color w:val="212121"/>
          <w:highlight w:val="white"/>
        </w:rPr>
        <w:t>-log10(p)</w:t>
      </w:r>
      <w:r>
        <w:rPr>
          <w:color w:val="212121"/>
          <w:highlight w:val="white"/>
        </w:rPr>
        <w:t xml:space="preserve"> for each gene is plotted on the y-axis. </w:t>
      </w:r>
      <w:r>
        <w:t>(</w:t>
      </w:r>
      <w:r>
        <w:rPr>
          <w:b/>
        </w:rPr>
        <w:t>B</w:t>
      </w:r>
      <w:r>
        <w:t>) The L1 survival of C. elegans strains Single-nucleotide variants present in the glct-3 among the phenotyped population are shown on the x axis. T</w:t>
      </w:r>
    </w:p>
    <w:p w14:paraId="52D3E7CB" w14:textId="77777777" w:rsidR="00ED4946" w:rsidRDefault="00ED4946"/>
    <w:p w14:paraId="2670324F" w14:textId="77777777" w:rsidR="00ED4946" w:rsidRDefault="001F7723">
      <w:r>
        <w:t xml:space="preserve">Point deletion mutant of </w:t>
      </w:r>
      <w:r>
        <w:rPr>
          <w:i/>
        </w:rPr>
        <w:t>glct-3</w:t>
      </w:r>
      <w:r>
        <w:t xml:space="preserve"> in BRC20067 background confer propionate resistance, to the identical degree as DL238. (</w:t>
      </w:r>
      <w:r>
        <w:rPr>
          <w:b/>
        </w:rPr>
        <w:t>B</w:t>
      </w:r>
      <w:r>
        <w:t xml:space="preserve">) genotype and phenotype correlation analysis of </w:t>
      </w:r>
      <w:r>
        <w:rPr>
          <w:i/>
        </w:rPr>
        <w:t>glct-3</w:t>
      </w:r>
      <w:r>
        <w:t xml:space="preserve"> variations.</w:t>
      </w:r>
    </w:p>
    <w:p w14:paraId="3946D931" w14:textId="77777777" w:rsidR="00ED4946" w:rsidRDefault="00ED4946">
      <w:pPr>
        <w:rPr>
          <w:b/>
          <w:highlight w:val="white"/>
        </w:rPr>
      </w:pPr>
    </w:p>
    <w:p w14:paraId="6E06F421" w14:textId="77777777" w:rsidR="00ED4946" w:rsidRDefault="00ED4946">
      <w:pPr>
        <w:rPr>
          <w:b/>
          <w:highlight w:val="white"/>
        </w:rPr>
      </w:pPr>
    </w:p>
    <w:p w14:paraId="1BD09332" w14:textId="77777777" w:rsidR="00ED4946" w:rsidRDefault="001F7723">
      <w:pPr>
        <w:rPr>
          <w:b/>
          <w:highlight w:val="white"/>
        </w:rPr>
      </w:pPr>
      <w:r>
        <w:rPr>
          <w:b/>
          <w:highlight w:val="white"/>
        </w:rPr>
        <w:t>MISC</w:t>
      </w:r>
    </w:p>
    <w:p w14:paraId="2BABACB9" w14:textId="77777777" w:rsidR="00ED4946" w:rsidRDefault="001F7723">
      <w:pPr>
        <w:spacing w:line="480" w:lineRule="auto"/>
        <w:rPr>
          <w:b/>
          <w:highlight w:val="white"/>
        </w:rPr>
      </w:pPr>
      <w:r>
        <w:rPr>
          <w:b/>
          <w:highlight w:val="white"/>
        </w:rPr>
        <w:lastRenderedPageBreak/>
        <w:t xml:space="preserve">Genome assemble - look at these contigs that overlap with glct-3 from assembly. have they been polished? </w:t>
      </w:r>
    </w:p>
    <w:p w14:paraId="740DFA96" w14:textId="77777777" w:rsidR="00ED4946" w:rsidRDefault="001F7723">
      <w:pPr>
        <w:spacing w:line="480" w:lineRule="auto"/>
        <w:rPr>
          <w:sz w:val="16"/>
          <w:szCs w:val="16"/>
          <w:highlight w:val="white"/>
        </w:rPr>
      </w:pPr>
      <w:r>
        <w:rPr>
          <w:sz w:val="16"/>
          <w:szCs w:val="16"/>
          <w:highlight w:val="white"/>
        </w:rPr>
        <w:t>(~/Dropbox/AndersenLab/LabFolders/Stefan/Collaborations/propionic_acid/pacbio/proper_</w:t>
      </w:r>
      <w:proofErr w:type="gramStart"/>
      <w:r>
        <w:rPr>
          <w:sz w:val="16"/>
          <w:szCs w:val="16"/>
          <w:highlight w:val="white"/>
        </w:rPr>
        <w:t>alignment )</w:t>
      </w:r>
      <w:proofErr w:type="gramEnd"/>
    </w:p>
    <w:p w14:paraId="57535456" w14:textId="77777777" w:rsidR="00ED4946" w:rsidRDefault="001F7723">
      <w:pPr>
        <w:rPr>
          <w:sz w:val="16"/>
          <w:szCs w:val="16"/>
          <w:highlight w:val="white"/>
        </w:rPr>
      </w:pPr>
      <w:r>
        <w:rPr>
          <w:sz w:val="16"/>
          <w:szCs w:val="16"/>
          <w:highlight w:val="white"/>
        </w:rPr>
        <w:t>12384545</w:t>
      </w:r>
      <w:r>
        <w:rPr>
          <w:sz w:val="16"/>
          <w:szCs w:val="16"/>
          <w:highlight w:val="white"/>
        </w:rPr>
        <w:tab/>
        <w:t>12385900</w:t>
      </w:r>
      <w:r>
        <w:rPr>
          <w:sz w:val="16"/>
          <w:szCs w:val="16"/>
          <w:highlight w:val="white"/>
        </w:rPr>
        <w:tab/>
        <w:t>7358</w:t>
      </w:r>
      <w:r>
        <w:rPr>
          <w:sz w:val="16"/>
          <w:szCs w:val="16"/>
          <w:highlight w:val="white"/>
        </w:rPr>
        <w:tab/>
        <w:t>5992</w:t>
      </w:r>
      <w:r>
        <w:rPr>
          <w:sz w:val="16"/>
          <w:szCs w:val="16"/>
          <w:highlight w:val="white"/>
        </w:rPr>
        <w:tab/>
        <w:t>1356</w:t>
      </w:r>
      <w:r>
        <w:rPr>
          <w:sz w:val="16"/>
          <w:szCs w:val="16"/>
          <w:highlight w:val="white"/>
        </w:rPr>
        <w:tab/>
        <w:t>1367</w:t>
      </w:r>
      <w:r>
        <w:rPr>
          <w:sz w:val="16"/>
          <w:szCs w:val="16"/>
          <w:highlight w:val="white"/>
        </w:rPr>
        <w:tab/>
        <w:t>83.54</w:t>
      </w:r>
      <w:r>
        <w:rPr>
          <w:sz w:val="16"/>
          <w:szCs w:val="16"/>
          <w:highlight w:val="white"/>
        </w:rPr>
        <w:tab/>
        <w:t>0.01</w:t>
      </w:r>
      <w:r>
        <w:rPr>
          <w:sz w:val="16"/>
          <w:szCs w:val="16"/>
          <w:highlight w:val="white"/>
        </w:rPr>
        <w:tab/>
        <w:t>5.17</w:t>
      </w:r>
      <w:r>
        <w:rPr>
          <w:sz w:val="16"/>
          <w:szCs w:val="16"/>
          <w:highlight w:val="white"/>
        </w:rPr>
        <w:tab/>
        <w:t>I</w:t>
      </w:r>
      <w:r>
        <w:rPr>
          <w:sz w:val="16"/>
          <w:szCs w:val="16"/>
          <w:highlight w:val="white"/>
        </w:rPr>
        <w:tab/>
        <w:t>scaffold_586</w:t>
      </w:r>
    </w:p>
    <w:p w14:paraId="32D74D39" w14:textId="77777777" w:rsidR="00ED4946" w:rsidRDefault="001F7723">
      <w:pPr>
        <w:rPr>
          <w:sz w:val="16"/>
          <w:szCs w:val="16"/>
          <w:highlight w:val="white"/>
        </w:rPr>
      </w:pPr>
      <w:r>
        <w:rPr>
          <w:sz w:val="16"/>
          <w:szCs w:val="16"/>
          <w:highlight w:val="white"/>
        </w:rPr>
        <w:t>12388549</w:t>
      </w:r>
      <w:r>
        <w:rPr>
          <w:sz w:val="16"/>
          <w:szCs w:val="16"/>
          <w:highlight w:val="white"/>
        </w:rPr>
        <w:tab/>
        <w:t>12401479</w:t>
      </w:r>
      <w:r>
        <w:rPr>
          <w:sz w:val="16"/>
          <w:szCs w:val="16"/>
          <w:highlight w:val="white"/>
        </w:rPr>
        <w:tab/>
        <w:t>1</w:t>
      </w:r>
      <w:r>
        <w:rPr>
          <w:sz w:val="16"/>
          <w:szCs w:val="16"/>
          <w:highlight w:val="white"/>
        </w:rPr>
        <w:tab/>
        <w:t>13103</w:t>
      </w:r>
      <w:r>
        <w:rPr>
          <w:sz w:val="16"/>
          <w:szCs w:val="16"/>
          <w:highlight w:val="white"/>
        </w:rPr>
        <w:tab/>
        <w:t>12931</w:t>
      </w:r>
      <w:r>
        <w:rPr>
          <w:sz w:val="16"/>
          <w:szCs w:val="16"/>
          <w:highlight w:val="white"/>
        </w:rPr>
        <w:tab/>
        <w:t>13103</w:t>
      </w:r>
      <w:r>
        <w:rPr>
          <w:sz w:val="16"/>
          <w:szCs w:val="16"/>
          <w:highlight w:val="white"/>
        </w:rPr>
        <w:tab/>
        <w:t>96.25</w:t>
      </w:r>
      <w:r>
        <w:rPr>
          <w:sz w:val="16"/>
          <w:szCs w:val="16"/>
          <w:highlight w:val="white"/>
        </w:rPr>
        <w:tab/>
        <w:t>0.09</w:t>
      </w:r>
      <w:r>
        <w:rPr>
          <w:sz w:val="16"/>
          <w:szCs w:val="16"/>
          <w:highlight w:val="white"/>
        </w:rPr>
        <w:tab/>
        <w:t>63.59</w:t>
      </w:r>
      <w:r>
        <w:rPr>
          <w:sz w:val="16"/>
          <w:szCs w:val="16"/>
          <w:highlight w:val="white"/>
        </w:rPr>
        <w:tab/>
        <w:t>I</w:t>
      </w:r>
      <w:r>
        <w:rPr>
          <w:sz w:val="16"/>
          <w:szCs w:val="16"/>
          <w:highlight w:val="white"/>
        </w:rPr>
        <w:tab/>
        <w:t>scaffold_770</w:t>
      </w:r>
    </w:p>
    <w:p w14:paraId="08BA3F5B" w14:textId="77777777" w:rsidR="00ED4946" w:rsidRDefault="001F7723">
      <w:pPr>
        <w:rPr>
          <w:sz w:val="16"/>
          <w:szCs w:val="16"/>
          <w:highlight w:val="white"/>
        </w:rPr>
      </w:pPr>
      <w:r>
        <w:rPr>
          <w:sz w:val="16"/>
          <w:szCs w:val="16"/>
          <w:highlight w:val="white"/>
        </w:rPr>
        <w:t>12390360</w:t>
      </w:r>
      <w:r>
        <w:rPr>
          <w:sz w:val="16"/>
          <w:szCs w:val="16"/>
          <w:highlight w:val="white"/>
        </w:rPr>
        <w:tab/>
        <w:t>12390979</w:t>
      </w:r>
      <w:r>
        <w:rPr>
          <w:sz w:val="16"/>
          <w:szCs w:val="16"/>
          <w:highlight w:val="white"/>
        </w:rPr>
        <w:tab/>
        <w:t>8752</w:t>
      </w:r>
      <w:r>
        <w:rPr>
          <w:sz w:val="16"/>
          <w:szCs w:val="16"/>
          <w:highlight w:val="white"/>
        </w:rPr>
        <w:tab/>
        <w:t>8130</w:t>
      </w:r>
      <w:r>
        <w:rPr>
          <w:sz w:val="16"/>
          <w:szCs w:val="16"/>
          <w:highlight w:val="white"/>
        </w:rPr>
        <w:tab/>
        <w:t>620</w:t>
      </w:r>
      <w:r>
        <w:rPr>
          <w:sz w:val="16"/>
          <w:szCs w:val="16"/>
          <w:highlight w:val="white"/>
        </w:rPr>
        <w:tab/>
        <w:t>623</w:t>
      </w:r>
      <w:r>
        <w:rPr>
          <w:sz w:val="16"/>
          <w:szCs w:val="16"/>
          <w:highlight w:val="white"/>
        </w:rPr>
        <w:tab/>
        <w:t>84.87</w:t>
      </w:r>
      <w:r>
        <w:rPr>
          <w:sz w:val="16"/>
          <w:szCs w:val="16"/>
          <w:highlight w:val="white"/>
        </w:rPr>
        <w:tab/>
        <w:t>0.00</w:t>
      </w:r>
      <w:r>
        <w:rPr>
          <w:sz w:val="16"/>
          <w:szCs w:val="16"/>
          <w:highlight w:val="white"/>
        </w:rPr>
        <w:tab/>
        <w:t>3.02</w:t>
      </w:r>
      <w:r>
        <w:rPr>
          <w:sz w:val="16"/>
          <w:szCs w:val="16"/>
          <w:highlight w:val="white"/>
        </w:rPr>
        <w:tab/>
        <w:t>I</w:t>
      </w:r>
      <w:r>
        <w:rPr>
          <w:sz w:val="16"/>
          <w:szCs w:val="16"/>
          <w:highlight w:val="white"/>
        </w:rPr>
        <w:tab/>
        <w:t>scaffold_770</w:t>
      </w:r>
    </w:p>
    <w:p w14:paraId="6C1D29A6" w14:textId="77777777" w:rsidR="00ED4946" w:rsidRDefault="001F7723">
      <w:pPr>
        <w:rPr>
          <w:sz w:val="16"/>
          <w:szCs w:val="16"/>
          <w:highlight w:val="white"/>
        </w:rPr>
      </w:pPr>
      <w:r>
        <w:rPr>
          <w:sz w:val="16"/>
          <w:szCs w:val="16"/>
          <w:highlight w:val="white"/>
        </w:rPr>
        <w:t>12399321</w:t>
      </w:r>
      <w:r>
        <w:rPr>
          <w:sz w:val="16"/>
          <w:szCs w:val="16"/>
          <w:highlight w:val="white"/>
        </w:rPr>
        <w:tab/>
        <w:t>12400607</w:t>
      </w:r>
      <w:r>
        <w:rPr>
          <w:sz w:val="16"/>
          <w:szCs w:val="16"/>
          <w:highlight w:val="white"/>
        </w:rPr>
        <w:tab/>
        <w:t>4522</w:t>
      </w:r>
      <w:r>
        <w:rPr>
          <w:sz w:val="16"/>
          <w:szCs w:val="16"/>
          <w:highlight w:val="white"/>
        </w:rPr>
        <w:tab/>
        <w:t>3244</w:t>
      </w:r>
      <w:r>
        <w:rPr>
          <w:sz w:val="16"/>
          <w:szCs w:val="16"/>
          <w:highlight w:val="white"/>
        </w:rPr>
        <w:tab/>
        <w:t>1287</w:t>
      </w:r>
      <w:r>
        <w:rPr>
          <w:sz w:val="16"/>
          <w:szCs w:val="16"/>
          <w:highlight w:val="white"/>
        </w:rPr>
        <w:tab/>
        <w:t>1279</w:t>
      </w:r>
      <w:r>
        <w:rPr>
          <w:sz w:val="16"/>
          <w:szCs w:val="16"/>
          <w:highlight w:val="white"/>
        </w:rPr>
        <w:tab/>
        <w:t>84.21</w:t>
      </w:r>
      <w:r>
        <w:rPr>
          <w:sz w:val="16"/>
          <w:szCs w:val="16"/>
          <w:highlight w:val="white"/>
        </w:rPr>
        <w:tab/>
        <w:t>0.01</w:t>
      </w:r>
      <w:r>
        <w:rPr>
          <w:sz w:val="16"/>
          <w:szCs w:val="16"/>
          <w:highlight w:val="white"/>
        </w:rPr>
        <w:tab/>
        <w:t>4.83</w:t>
      </w:r>
      <w:r>
        <w:rPr>
          <w:sz w:val="16"/>
          <w:szCs w:val="16"/>
          <w:highlight w:val="white"/>
        </w:rPr>
        <w:tab/>
        <w:t>I</w:t>
      </w:r>
      <w:r>
        <w:rPr>
          <w:sz w:val="16"/>
          <w:szCs w:val="16"/>
          <w:highlight w:val="white"/>
        </w:rPr>
        <w:tab/>
        <w:t>scaffold_586</w:t>
      </w:r>
    </w:p>
    <w:p w14:paraId="35D3A9DC" w14:textId="77777777" w:rsidR="00ED4946" w:rsidRDefault="001F7723">
      <w:pPr>
        <w:rPr>
          <w:sz w:val="16"/>
          <w:szCs w:val="16"/>
          <w:highlight w:val="white"/>
        </w:rPr>
      </w:pPr>
      <w:r>
        <w:rPr>
          <w:sz w:val="16"/>
          <w:szCs w:val="16"/>
          <w:highlight w:val="white"/>
        </w:rPr>
        <w:t>12402719</w:t>
      </w:r>
      <w:r>
        <w:rPr>
          <w:sz w:val="16"/>
          <w:szCs w:val="16"/>
          <w:highlight w:val="white"/>
        </w:rPr>
        <w:tab/>
        <w:t>12410160</w:t>
      </w:r>
      <w:r>
        <w:rPr>
          <w:sz w:val="16"/>
          <w:szCs w:val="16"/>
          <w:highlight w:val="white"/>
        </w:rPr>
        <w:tab/>
        <w:t>13100</w:t>
      </w:r>
      <w:r>
        <w:rPr>
          <w:sz w:val="16"/>
          <w:szCs w:val="16"/>
          <w:highlight w:val="white"/>
        </w:rPr>
        <w:tab/>
        <w:t>20599</w:t>
      </w:r>
      <w:r>
        <w:rPr>
          <w:sz w:val="16"/>
          <w:szCs w:val="16"/>
          <w:highlight w:val="white"/>
        </w:rPr>
        <w:tab/>
        <w:t>7442</w:t>
      </w:r>
      <w:r>
        <w:rPr>
          <w:sz w:val="16"/>
          <w:szCs w:val="16"/>
          <w:highlight w:val="white"/>
        </w:rPr>
        <w:tab/>
        <w:t>7500</w:t>
      </w:r>
      <w:r>
        <w:rPr>
          <w:sz w:val="16"/>
          <w:szCs w:val="16"/>
          <w:highlight w:val="white"/>
        </w:rPr>
        <w:tab/>
        <w:t>96.87</w:t>
      </w:r>
      <w:r>
        <w:rPr>
          <w:sz w:val="16"/>
          <w:szCs w:val="16"/>
          <w:highlight w:val="white"/>
        </w:rPr>
        <w:tab/>
        <w:t>0.05</w:t>
      </w:r>
      <w:r>
        <w:rPr>
          <w:sz w:val="16"/>
          <w:szCs w:val="16"/>
          <w:highlight w:val="white"/>
        </w:rPr>
        <w:tab/>
        <w:t>36.40</w:t>
      </w:r>
      <w:r>
        <w:rPr>
          <w:sz w:val="16"/>
          <w:szCs w:val="16"/>
          <w:highlight w:val="white"/>
        </w:rPr>
        <w:tab/>
        <w:t>I</w:t>
      </w:r>
      <w:r>
        <w:rPr>
          <w:sz w:val="16"/>
          <w:szCs w:val="16"/>
          <w:highlight w:val="white"/>
        </w:rPr>
        <w:tab/>
        <w:t>scaffold_770</w:t>
      </w:r>
    </w:p>
    <w:p w14:paraId="14282DC6" w14:textId="77777777" w:rsidR="00ED4946" w:rsidRDefault="001F7723">
      <w:pPr>
        <w:rPr>
          <w:sz w:val="16"/>
          <w:szCs w:val="16"/>
          <w:highlight w:val="white"/>
        </w:rPr>
      </w:pPr>
      <w:r>
        <w:rPr>
          <w:sz w:val="16"/>
          <w:szCs w:val="16"/>
          <w:highlight w:val="white"/>
        </w:rPr>
        <w:t>12406247</w:t>
      </w:r>
      <w:r>
        <w:rPr>
          <w:sz w:val="16"/>
          <w:szCs w:val="16"/>
          <w:highlight w:val="white"/>
        </w:rPr>
        <w:tab/>
        <w:t>12406675</w:t>
      </w:r>
      <w:r>
        <w:rPr>
          <w:sz w:val="16"/>
          <w:szCs w:val="16"/>
          <w:highlight w:val="white"/>
        </w:rPr>
        <w:tab/>
        <w:t>79323</w:t>
      </w:r>
      <w:r>
        <w:rPr>
          <w:sz w:val="16"/>
          <w:szCs w:val="16"/>
          <w:highlight w:val="white"/>
        </w:rPr>
        <w:tab/>
        <w:t>78896</w:t>
      </w:r>
      <w:r>
        <w:rPr>
          <w:sz w:val="16"/>
          <w:szCs w:val="16"/>
          <w:highlight w:val="white"/>
        </w:rPr>
        <w:tab/>
        <w:t>429</w:t>
      </w:r>
      <w:r>
        <w:rPr>
          <w:sz w:val="16"/>
          <w:szCs w:val="16"/>
          <w:highlight w:val="white"/>
        </w:rPr>
        <w:tab/>
        <w:t>428</w:t>
      </w:r>
      <w:r>
        <w:rPr>
          <w:sz w:val="16"/>
          <w:szCs w:val="16"/>
          <w:highlight w:val="white"/>
        </w:rPr>
        <w:tab/>
        <w:t>87.44</w:t>
      </w:r>
      <w:r>
        <w:rPr>
          <w:sz w:val="16"/>
          <w:szCs w:val="16"/>
          <w:highlight w:val="white"/>
        </w:rPr>
        <w:tab/>
        <w:t>0.00</w:t>
      </w:r>
      <w:r>
        <w:rPr>
          <w:sz w:val="16"/>
          <w:szCs w:val="16"/>
          <w:highlight w:val="white"/>
        </w:rPr>
        <w:tab/>
        <w:t>0.38</w:t>
      </w:r>
      <w:r>
        <w:rPr>
          <w:sz w:val="16"/>
          <w:szCs w:val="16"/>
          <w:highlight w:val="white"/>
        </w:rPr>
        <w:tab/>
        <w:t>I</w:t>
      </w:r>
      <w:r>
        <w:rPr>
          <w:sz w:val="16"/>
          <w:szCs w:val="16"/>
          <w:highlight w:val="white"/>
        </w:rPr>
        <w:tab/>
        <w:t>scaffold_107</w:t>
      </w:r>
    </w:p>
    <w:p w14:paraId="6470B807" w14:textId="77777777" w:rsidR="00ED4946" w:rsidRDefault="001F7723">
      <w:pPr>
        <w:rPr>
          <w:sz w:val="16"/>
          <w:szCs w:val="16"/>
          <w:highlight w:val="white"/>
        </w:rPr>
      </w:pPr>
      <w:r>
        <w:rPr>
          <w:sz w:val="16"/>
          <w:szCs w:val="16"/>
          <w:highlight w:val="white"/>
        </w:rPr>
        <w:t>12411187</w:t>
      </w:r>
      <w:r>
        <w:rPr>
          <w:sz w:val="16"/>
          <w:szCs w:val="16"/>
          <w:highlight w:val="white"/>
        </w:rPr>
        <w:tab/>
        <w:t>12437679</w:t>
      </w:r>
      <w:r>
        <w:rPr>
          <w:sz w:val="16"/>
          <w:szCs w:val="16"/>
          <w:highlight w:val="white"/>
        </w:rPr>
        <w:tab/>
        <w:t>29</w:t>
      </w:r>
      <w:r>
        <w:rPr>
          <w:sz w:val="16"/>
          <w:szCs w:val="16"/>
          <w:highlight w:val="white"/>
        </w:rPr>
        <w:tab/>
        <w:t>26458</w:t>
      </w:r>
      <w:r>
        <w:rPr>
          <w:sz w:val="16"/>
          <w:szCs w:val="16"/>
          <w:highlight w:val="white"/>
        </w:rPr>
        <w:tab/>
        <w:t>26493</w:t>
      </w:r>
      <w:r>
        <w:rPr>
          <w:sz w:val="16"/>
          <w:szCs w:val="16"/>
          <w:highlight w:val="white"/>
        </w:rPr>
        <w:tab/>
        <w:t>26430</w:t>
      </w:r>
      <w:r>
        <w:rPr>
          <w:sz w:val="16"/>
          <w:szCs w:val="16"/>
          <w:highlight w:val="white"/>
        </w:rPr>
        <w:tab/>
        <w:t>95.30</w:t>
      </w:r>
      <w:r>
        <w:rPr>
          <w:sz w:val="16"/>
          <w:szCs w:val="16"/>
          <w:highlight w:val="white"/>
        </w:rPr>
        <w:tab/>
        <w:t>0.18</w:t>
      </w:r>
      <w:r>
        <w:rPr>
          <w:sz w:val="16"/>
          <w:szCs w:val="16"/>
          <w:highlight w:val="white"/>
        </w:rPr>
        <w:tab/>
        <w:t>99.89</w:t>
      </w:r>
      <w:r>
        <w:rPr>
          <w:sz w:val="16"/>
          <w:szCs w:val="16"/>
          <w:highlight w:val="white"/>
        </w:rPr>
        <w:tab/>
        <w:t>I</w:t>
      </w:r>
      <w:r>
        <w:rPr>
          <w:sz w:val="16"/>
          <w:szCs w:val="16"/>
          <w:highlight w:val="white"/>
        </w:rPr>
        <w:tab/>
        <w:t>scaffold_586</w:t>
      </w:r>
    </w:p>
    <w:p w14:paraId="5350E019" w14:textId="77777777" w:rsidR="00ED4946" w:rsidRDefault="001F7723">
      <w:pPr>
        <w:rPr>
          <w:sz w:val="16"/>
          <w:szCs w:val="16"/>
          <w:highlight w:val="white"/>
        </w:rPr>
      </w:pPr>
      <w:r>
        <w:rPr>
          <w:sz w:val="16"/>
          <w:szCs w:val="16"/>
          <w:highlight w:val="white"/>
        </w:rPr>
        <w:t>12414438</w:t>
      </w:r>
      <w:r>
        <w:rPr>
          <w:sz w:val="16"/>
          <w:szCs w:val="16"/>
          <w:highlight w:val="white"/>
        </w:rPr>
        <w:tab/>
        <w:t>12415472</w:t>
      </w:r>
      <w:r>
        <w:rPr>
          <w:sz w:val="16"/>
          <w:szCs w:val="16"/>
          <w:highlight w:val="white"/>
        </w:rPr>
        <w:tab/>
        <w:t>625562</w:t>
      </w:r>
      <w:r>
        <w:rPr>
          <w:sz w:val="16"/>
          <w:szCs w:val="16"/>
          <w:highlight w:val="white"/>
        </w:rPr>
        <w:tab/>
        <w:t>626612</w:t>
      </w:r>
      <w:r>
        <w:rPr>
          <w:sz w:val="16"/>
          <w:szCs w:val="16"/>
          <w:highlight w:val="white"/>
        </w:rPr>
        <w:tab/>
        <w:t>1035</w:t>
      </w:r>
      <w:r>
        <w:rPr>
          <w:sz w:val="16"/>
          <w:szCs w:val="16"/>
          <w:highlight w:val="white"/>
        </w:rPr>
        <w:tab/>
        <w:t>1051</w:t>
      </w:r>
      <w:r>
        <w:rPr>
          <w:sz w:val="16"/>
          <w:szCs w:val="16"/>
          <w:highlight w:val="white"/>
        </w:rPr>
        <w:tab/>
        <w:t>81.42</w:t>
      </w:r>
      <w:r>
        <w:rPr>
          <w:sz w:val="16"/>
          <w:szCs w:val="16"/>
          <w:highlight w:val="white"/>
        </w:rPr>
        <w:tab/>
        <w:t>0.01</w:t>
      </w:r>
      <w:r>
        <w:rPr>
          <w:sz w:val="16"/>
          <w:szCs w:val="16"/>
          <w:highlight w:val="white"/>
        </w:rPr>
        <w:tab/>
        <w:t>0.16</w:t>
      </w:r>
      <w:r>
        <w:rPr>
          <w:sz w:val="16"/>
          <w:szCs w:val="16"/>
          <w:highlight w:val="white"/>
        </w:rPr>
        <w:tab/>
        <w:t>I</w:t>
      </w:r>
      <w:r>
        <w:rPr>
          <w:sz w:val="16"/>
          <w:szCs w:val="16"/>
          <w:highlight w:val="white"/>
        </w:rPr>
        <w:tab/>
        <w:t>scaffold_13</w:t>
      </w:r>
    </w:p>
    <w:p w14:paraId="60B20D13" w14:textId="77777777" w:rsidR="00ED4946" w:rsidRDefault="001F7723">
      <w:pPr>
        <w:rPr>
          <w:sz w:val="16"/>
          <w:szCs w:val="16"/>
          <w:highlight w:val="white"/>
        </w:rPr>
      </w:pPr>
      <w:r>
        <w:rPr>
          <w:sz w:val="16"/>
          <w:szCs w:val="16"/>
          <w:highlight w:val="white"/>
        </w:rPr>
        <w:t>12415180</w:t>
      </w:r>
      <w:r>
        <w:rPr>
          <w:sz w:val="16"/>
          <w:szCs w:val="16"/>
          <w:highlight w:val="white"/>
        </w:rPr>
        <w:tab/>
        <w:t>12415418</w:t>
      </w:r>
      <w:r>
        <w:rPr>
          <w:sz w:val="16"/>
          <w:szCs w:val="16"/>
          <w:highlight w:val="white"/>
        </w:rPr>
        <w:tab/>
        <w:t>11457</w:t>
      </w:r>
      <w:r>
        <w:rPr>
          <w:sz w:val="16"/>
          <w:szCs w:val="16"/>
          <w:highlight w:val="white"/>
        </w:rPr>
        <w:tab/>
        <w:t>11206</w:t>
      </w:r>
      <w:r>
        <w:rPr>
          <w:sz w:val="16"/>
          <w:szCs w:val="16"/>
          <w:highlight w:val="white"/>
        </w:rPr>
        <w:tab/>
        <w:t>239</w:t>
      </w:r>
      <w:r>
        <w:rPr>
          <w:sz w:val="16"/>
          <w:szCs w:val="16"/>
          <w:highlight w:val="white"/>
        </w:rPr>
        <w:tab/>
        <w:t>252</w:t>
      </w:r>
      <w:r>
        <w:rPr>
          <w:sz w:val="16"/>
          <w:szCs w:val="16"/>
          <w:highlight w:val="white"/>
        </w:rPr>
        <w:tab/>
        <w:t>85.77</w:t>
      </w:r>
      <w:r>
        <w:rPr>
          <w:sz w:val="16"/>
          <w:szCs w:val="16"/>
          <w:highlight w:val="white"/>
        </w:rPr>
        <w:tab/>
        <w:t>0.00</w:t>
      </w:r>
      <w:r>
        <w:rPr>
          <w:sz w:val="16"/>
          <w:szCs w:val="16"/>
          <w:highlight w:val="white"/>
        </w:rPr>
        <w:tab/>
        <w:t>1.22</w:t>
      </w:r>
      <w:r>
        <w:rPr>
          <w:sz w:val="16"/>
          <w:szCs w:val="16"/>
          <w:highlight w:val="white"/>
        </w:rPr>
        <w:tab/>
        <w:t>I</w:t>
      </w:r>
      <w:r>
        <w:rPr>
          <w:sz w:val="16"/>
          <w:szCs w:val="16"/>
          <w:highlight w:val="white"/>
        </w:rPr>
        <w:tab/>
        <w:t>scaffold_770</w:t>
      </w:r>
    </w:p>
    <w:p w14:paraId="29AC849F" w14:textId="77777777" w:rsidR="00ED4946" w:rsidRDefault="00ED4946">
      <w:pPr>
        <w:spacing w:line="480" w:lineRule="auto"/>
        <w:rPr>
          <w:highlight w:val="white"/>
        </w:rPr>
      </w:pPr>
    </w:p>
    <w:p w14:paraId="5A687EC2" w14:textId="77777777" w:rsidR="00ED4946" w:rsidRDefault="00ED4946">
      <w:pPr>
        <w:spacing w:line="480" w:lineRule="auto"/>
        <w:rPr>
          <w:highlight w:val="white"/>
        </w:rPr>
      </w:pPr>
    </w:p>
    <w:p w14:paraId="75D3BEC0" w14:textId="77777777" w:rsidR="00ED4946" w:rsidRDefault="001F7723">
      <w:pPr>
        <w:spacing w:line="480" w:lineRule="auto"/>
        <w:rPr>
          <w:highlight w:val="white"/>
        </w:rPr>
      </w:pPr>
      <w:r>
        <w:rPr>
          <w:highlight w:val="white"/>
        </w:rPr>
        <w:t>SVs</w:t>
      </w:r>
    </w:p>
    <w:p w14:paraId="5749C9A1" w14:textId="77777777" w:rsidR="00ED4946" w:rsidRDefault="001F7723">
      <w:pPr>
        <w:spacing w:line="480" w:lineRule="auto"/>
        <w:rPr>
          <w:b/>
          <w:highlight w:val="white"/>
        </w:rPr>
      </w:pPr>
      <w:r>
        <w:rPr>
          <w:b/>
          <w:highlight w:val="white"/>
        </w:rPr>
        <w:t>Also has glct-3 stop</w:t>
      </w:r>
    </w:p>
    <w:p w14:paraId="44C90552" w14:textId="77777777" w:rsidR="00ED4946" w:rsidRDefault="001F7723">
      <w:pPr>
        <w:rPr>
          <w:sz w:val="16"/>
          <w:szCs w:val="16"/>
          <w:highlight w:val="white"/>
        </w:rPr>
      </w:pPr>
      <w:r>
        <w:rPr>
          <w:sz w:val="16"/>
          <w:szCs w:val="16"/>
          <w:highlight w:val="white"/>
        </w:rPr>
        <w:t>I</w:t>
      </w:r>
      <w:r>
        <w:rPr>
          <w:sz w:val="16"/>
          <w:szCs w:val="16"/>
          <w:highlight w:val="white"/>
        </w:rPr>
        <w:tab/>
        <w:t>12437178</w:t>
      </w:r>
      <w:r>
        <w:rPr>
          <w:sz w:val="16"/>
          <w:szCs w:val="16"/>
          <w:highlight w:val="white"/>
        </w:rPr>
        <w:tab/>
        <w:t>A</w:t>
      </w:r>
      <w:r>
        <w:rPr>
          <w:sz w:val="16"/>
          <w:szCs w:val="16"/>
          <w:highlight w:val="white"/>
        </w:rPr>
        <w:tab/>
        <w:t>&lt;DEL&gt;</w:t>
      </w:r>
      <w:r>
        <w:rPr>
          <w:sz w:val="16"/>
          <w:szCs w:val="16"/>
          <w:highlight w:val="white"/>
        </w:rPr>
        <w:tab/>
        <w:t>NIC252</w:t>
      </w:r>
      <w:r>
        <w:rPr>
          <w:sz w:val="16"/>
          <w:szCs w:val="16"/>
          <w:highlight w:val="white"/>
        </w:rPr>
        <w:tab/>
        <w:t>0/1</w:t>
      </w:r>
      <w:r>
        <w:rPr>
          <w:sz w:val="16"/>
          <w:szCs w:val="16"/>
          <w:highlight w:val="white"/>
        </w:rPr>
        <w:tab/>
        <w:t>&lt;DEL&gt;|frameshift_variant&amp;stop_lost&amp;splice_region_variant|HIGH|glct-2|WBGene00008479|transcript|E03H4.12|protein_coding|6/6|c.860_*559del|p.Thr287fs|860/966|860/966|287/321||</w:t>
      </w:r>
    </w:p>
    <w:p w14:paraId="6EDE00D7" w14:textId="77777777" w:rsidR="00ED4946" w:rsidRDefault="001F7723">
      <w:pPr>
        <w:rPr>
          <w:sz w:val="16"/>
          <w:szCs w:val="16"/>
          <w:highlight w:val="white"/>
        </w:rPr>
      </w:pPr>
      <w:r>
        <w:rPr>
          <w:sz w:val="16"/>
          <w:szCs w:val="16"/>
          <w:highlight w:val="white"/>
        </w:rPr>
        <w:t>I</w:t>
      </w:r>
      <w:r>
        <w:rPr>
          <w:sz w:val="16"/>
          <w:szCs w:val="16"/>
          <w:highlight w:val="white"/>
        </w:rPr>
        <w:tab/>
        <w:t>12437178</w:t>
      </w:r>
      <w:r>
        <w:rPr>
          <w:sz w:val="16"/>
          <w:szCs w:val="16"/>
          <w:highlight w:val="white"/>
        </w:rPr>
        <w:tab/>
        <w:t>A</w:t>
      </w:r>
      <w:r>
        <w:rPr>
          <w:sz w:val="16"/>
          <w:szCs w:val="16"/>
          <w:highlight w:val="white"/>
        </w:rPr>
        <w:tab/>
        <w:t>&lt;DEL&gt;</w:t>
      </w:r>
      <w:r>
        <w:rPr>
          <w:sz w:val="16"/>
          <w:szCs w:val="16"/>
          <w:highlight w:val="white"/>
        </w:rPr>
        <w:tab/>
        <w:t>ECA363</w:t>
      </w:r>
      <w:r>
        <w:rPr>
          <w:sz w:val="16"/>
          <w:szCs w:val="16"/>
          <w:highlight w:val="white"/>
        </w:rPr>
        <w:tab/>
        <w:t>1/1</w:t>
      </w:r>
      <w:r>
        <w:rPr>
          <w:sz w:val="16"/>
          <w:szCs w:val="16"/>
          <w:highlight w:val="white"/>
        </w:rPr>
        <w:tab/>
        <w:t>&lt;DEL&gt;|frameshift_variant&amp;stop_lost&amp;splice_region_variant|HIGH|glct-2|WBGene00008479|transcript|E03H4.12|protein_coding|6/6|c.860_*559del|p.Thr287fs|860/966|860/966|287/321||</w:t>
      </w:r>
    </w:p>
    <w:p w14:paraId="55D32114" w14:textId="77777777" w:rsidR="00ED4946" w:rsidRDefault="001F7723">
      <w:pPr>
        <w:rPr>
          <w:sz w:val="16"/>
          <w:szCs w:val="16"/>
          <w:highlight w:val="white"/>
        </w:rPr>
      </w:pPr>
      <w:r>
        <w:rPr>
          <w:sz w:val="16"/>
          <w:szCs w:val="16"/>
          <w:highlight w:val="white"/>
        </w:rPr>
        <w:t>I</w:t>
      </w:r>
      <w:r>
        <w:rPr>
          <w:sz w:val="16"/>
          <w:szCs w:val="16"/>
          <w:highlight w:val="white"/>
        </w:rPr>
        <w:tab/>
        <w:t>12437188</w:t>
      </w:r>
      <w:r>
        <w:rPr>
          <w:sz w:val="16"/>
          <w:szCs w:val="16"/>
          <w:highlight w:val="white"/>
        </w:rPr>
        <w:tab/>
        <w:t>A</w:t>
      </w:r>
      <w:r>
        <w:rPr>
          <w:sz w:val="16"/>
          <w:szCs w:val="16"/>
          <w:highlight w:val="white"/>
        </w:rPr>
        <w:tab/>
        <w:t>&lt;DEL&gt;</w:t>
      </w:r>
      <w:r>
        <w:rPr>
          <w:sz w:val="16"/>
          <w:szCs w:val="16"/>
          <w:highlight w:val="white"/>
        </w:rPr>
        <w:tab/>
        <w:t>ECA363</w:t>
      </w:r>
      <w:r>
        <w:rPr>
          <w:sz w:val="16"/>
          <w:szCs w:val="16"/>
          <w:highlight w:val="white"/>
        </w:rPr>
        <w:tab/>
        <w:t>1/1</w:t>
      </w:r>
      <w:r>
        <w:rPr>
          <w:sz w:val="16"/>
          <w:szCs w:val="16"/>
          <w:highlight w:val="white"/>
        </w:rPr>
        <w:tab/>
        <w:t>&lt;DEL&gt;|frameshift_variant&amp;stop_lost&amp;splice_region_variant|HIGH|glct-2|WBGene00008479|transcript|E03H4.12|protein_coding|6/6|c.870_*482del|p.Gln290fs|870/966|870/966|290/321||</w:t>
      </w:r>
    </w:p>
    <w:p w14:paraId="1FA8E88A" w14:textId="77777777" w:rsidR="00ED4946" w:rsidRDefault="001F7723">
      <w:pPr>
        <w:spacing w:line="480" w:lineRule="auto"/>
        <w:rPr>
          <w:b/>
          <w:highlight w:val="white"/>
        </w:rPr>
      </w:pPr>
      <w:r>
        <w:rPr>
          <w:b/>
          <w:highlight w:val="white"/>
        </w:rPr>
        <w:t>Low resistance</w:t>
      </w:r>
    </w:p>
    <w:p w14:paraId="2DEDBBAB" w14:textId="77777777" w:rsidR="00ED4946" w:rsidRDefault="001F7723">
      <w:pPr>
        <w:rPr>
          <w:sz w:val="16"/>
          <w:szCs w:val="16"/>
          <w:highlight w:val="white"/>
        </w:rPr>
      </w:pPr>
      <w:r>
        <w:rPr>
          <w:sz w:val="16"/>
          <w:szCs w:val="16"/>
          <w:highlight w:val="white"/>
        </w:rPr>
        <w:t>I</w:t>
      </w:r>
      <w:r>
        <w:rPr>
          <w:sz w:val="16"/>
          <w:szCs w:val="16"/>
          <w:highlight w:val="white"/>
        </w:rPr>
        <w:tab/>
        <w:t>12453683</w:t>
      </w:r>
      <w:r>
        <w:rPr>
          <w:sz w:val="16"/>
          <w:szCs w:val="16"/>
          <w:highlight w:val="white"/>
        </w:rPr>
        <w:tab/>
        <w:t>N</w:t>
      </w:r>
      <w:r>
        <w:rPr>
          <w:sz w:val="16"/>
          <w:szCs w:val="16"/>
          <w:highlight w:val="white"/>
        </w:rPr>
        <w:tab/>
        <w:t>&lt;DEL&gt;</w:t>
      </w:r>
      <w:r>
        <w:rPr>
          <w:sz w:val="16"/>
          <w:szCs w:val="16"/>
          <w:highlight w:val="white"/>
        </w:rPr>
        <w:tab/>
        <w:t>QX1211</w:t>
      </w:r>
      <w:r>
        <w:rPr>
          <w:sz w:val="16"/>
          <w:szCs w:val="16"/>
          <w:highlight w:val="white"/>
        </w:rPr>
        <w:tab/>
        <w:t>1/1</w:t>
      </w:r>
      <w:r>
        <w:rPr>
          <w:sz w:val="16"/>
          <w:szCs w:val="16"/>
          <w:highlight w:val="white"/>
        </w:rPr>
        <w:tab/>
        <w:t>&lt;DEL&gt;|splice_acceptor_variant&amp;disruptive_inframe_deletion&amp;splice_region_variant&amp;intron_variant|HIGH|glct-5|WBGene00008293|transcript|C54C8.5|protein_coding|2/5|c.105-97_185del|p.Thr36_Val62del||105/915|35/304||</w:t>
      </w:r>
    </w:p>
    <w:p w14:paraId="1445582E" w14:textId="77777777" w:rsidR="00ED4946" w:rsidRDefault="001F7723">
      <w:pPr>
        <w:spacing w:line="480" w:lineRule="auto"/>
        <w:rPr>
          <w:b/>
          <w:highlight w:val="white"/>
        </w:rPr>
      </w:pPr>
      <w:r>
        <w:rPr>
          <w:b/>
          <w:highlight w:val="white"/>
        </w:rPr>
        <w:t>Large duplication found in a handful of strains not phenotyped</w:t>
      </w:r>
    </w:p>
    <w:p w14:paraId="43549402" w14:textId="77777777" w:rsidR="00ED4946" w:rsidRDefault="001F7723">
      <w:pPr>
        <w:spacing w:line="480" w:lineRule="auto"/>
        <w:rPr>
          <w:b/>
          <w:highlight w:val="white"/>
        </w:rPr>
      </w:pPr>
      <w:r>
        <w:rPr>
          <w:b/>
          <w:highlight w:val="white"/>
        </w:rPr>
        <w:t>12390357_12437845dup</w:t>
      </w:r>
    </w:p>
    <w:p w14:paraId="1EBEEC84" w14:textId="77777777" w:rsidR="00ED4946" w:rsidRDefault="001F7723">
      <w:pPr>
        <w:rPr>
          <w:sz w:val="16"/>
          <w:szCs w:val="16"/>
          <w:highlight w:val="white"/>
        </w:rPr>
      </w:pPr>
      <w:r>
        <w:rPr>
          <w:highlight w:val="white"/>
        </w:rPr>
        <w:t>I</w:t>
      </w:r>
      <w:r>
        <w:rPr>
          <w:highlight w:val="white"/>
        </w:rPr>
        <w:tab/>
        <w:t>12390356</w:t>
      </w:r>
      <w:r>
        <w:rPr>
          <w:highlight w:val="white"/>
        </w:rPr>
        <w:tab/>
        <w:t>T</w:t>
      </w:r>
      <w:r>
        <w:rPr>
          <w:highlight w:val="white"/>
        </w:rPr>
        <w:tab/>
        <w:t>&lt;DUP&gt;</w:t>
      </w:r>
      <w:r>
        <w:rPr>
          <w:highlight w:val="white"/>
        </w:rPr>
        <w:tab/>
        <w:t>ECA347</w:t>
      </w:r>
      <w:r>
        <w:rPr>
          <w:highlight w:val="white"/>
        </w:rPr>
        <w:tab/>
        <w:t>1/1</w:t>
      </w:r>
      <w:r>
        <w:rPr>
          <w:highlight w:val="white"/>
        </w:rPr>
        <w:tab/>
      </w:r>
      <w:r>
        <w:rPr>
          <w:sz w:val="16"/>
          <w:szCs w:val="16"/>
          <w:highlight w:val="white"/>
        </w:rPr>
        <w:t>&lt;DUP&gt;|duplication|MODERATE|WBGene00008470&amp;WBGene00008471&amp;WBGene00008472&amp;WBGene00008473&amp;WBGene00008474&amp;WBGene00008475&amp;WBGene00008476&amp;WBGene00008477&amp;WBGene00008478&amp;WBGene00008479&amp;WBGene00011782&amp;WBGene00011783&amp;WBGene00011784&amp;WBGene00011785&amp;WBGene00011786&amp;WBGene00014729|WBGene00008470&amp;WBGene00008471&amp;WBGene00008472&amp;WBGene00008473&amp;WBGene00008474&amp;WBGene00008475&amp;WBGene00008476&amp;WBGene00008477&amp;WBGene00008478&amp;WBGene00008479&amp;WBGene00011782&amp;WBGene00011783&amp;WBGene00011784&amp;WBGene00011785&amp;WBGene00011786&amp;WBGene00014729|gene_variant|WBGene00011782|||n.12390357_12437845dup||||||,&lt;DUP&gt;|duplication|MODERATE|T15D6.9|WBGene00011783|transcript|T15D6.9|protein_coding|1/6|c.-1652_*44260dup||||||,&lt;DUP&gt;|duplication|MODERATE|T15D6.10|WBGene00011784|transcript|T15D6.10|protein_coding|6/9|c.-3763_*41567dup||||||,&lt;DUP&gt;|duplication|MODERATE|T15D6.11|WBGene00011785|transcript|T15D6.11|protein_coding|4/5|c.-39589_*6287dup||||||,&lt;DUP&gt;|duplication|MODERATE|T15D6.12|WBGene00011786|transcript|T15D6.12|protein_coding|8/8|c.-36639_*8966dup||||||,&lt;DUP&gt;|duplication|MODERATE|E03H4.2|WBGene00008470|transcript|E03H4.2|protein_coding|1/3|c.-33356_*12787dup||||||,&lt;DUP&gt;|duplication|MODERATE|E03H4.3|WBGene00008471|transcript|E03H4.3|protein_coding|1/5|c.-30899_*15168dup||||||,&lt;DUP&gt;|duplication|MODERATE|E03H4.4|WBGene00008472|transcript|E03H4.4|protein_coding|14/14|c.-17207_*26410dup||||||,&lt;DUP&gt;|duplication|MODERATE|E03H4.5|WBGene00008473|transcript|E03H4.5|protein_coding|1/8|c.-23452_*22100dup||||||,&lt;DUP&gt;|duplication|MODERATE|nhr-174|WBGene00008474|transcript|E03H4.6|protein_coding|1/7|c.-27029_*19194dup||||||,&lt;DUP&gt;|duplication|MODERATE|oac-13|WBGene00008475|transcript|E03H4.7|protein_coding|2/9|c.-30882_*13434dup||||||,&lt;DUP&gt;|duplication|MODERATE|E03H4.8|WBGene00008476|transcript|E03H4.8|protein_coding|4/5|c.-11354_*34505dup||||||,&lt;DUP&gt;|duplication|MODERATE|E03H4.9|WBGene00014729|transcript|E03H4.9|pseudogene|1/1|n.-37031_*8751dup||||||,&lt;DUP&gt;|duplication|MODERATE|clec-17|WBGene00008477|transcript|E03H4.10|protein_coding|4/4|c.-6393_*39701dup||||||,&lt;DUP&gt;|duplication|MODERATE|E03H4.11|WBGene00008478|transcript|E03H4.11|protein_coding|5/7|c.-42704_*2959dup||||||,&lt;DUP&gt;|duplication|MODERATE|glct-2|WBGene00008479|transcript|E03H4.12|protein_coding|1/6|c.-45369_*560dup||||||,&lt;DUP&gt;|duplication|LOW|T15D6.8|WBGene00011782|transcript|T15D6.8|protein_coding|4/5|c.457-6_*46866dup||||||</w:t>
      </w:r>
    </w:p>
    <w:p w14:paraId="1D844AFD" w14:textId="77777777" w:rsidR="00ED4946" w:rsidRDefault="00ED4946">
      <w:pPr>
        <w:spacing w:line="480" w:lineRule="auto"/>
        <w:rPr>
          <w:highlight w:val="white"/>
        </w:rPr>
      </w:pPr>
    </w:p>
    <w:p w14:paraId="773D86E0" w14:textId="77777777" w:rsidR="00ED4946" w:rsidRDefault="001F7723">
      <w:pPr>
        <w:spacing w:line="480" w:lineRule="auto"/>
        <w:rPr>
          <w:b/>
          <w:highlight w:val="white"/>
        </w:rPr>
      </w:pPr>
      <w:r>
        <w:rPr>
          <w:b/>
          <w:highlight w:val="white"/>
        </w:rPr>
        <w:t xml:space="preserve">Large duplication found in a handful of strains not </w:t>
      </w:r>
      <w:proofErr w:type="gramStart"/>
      <w:r>
        <w:rPr>
          <w:b/>
          <w:highlight w:val="white"/>
        </w:rPr>
        <w:t>phenotyped(</w:t>
      </w:r>
      <w:proofErr w:type="gramEnd"/>
      <w:r>
        <w:rPr>
          <w:b/>
          <w:highlight w:val="white"/>
        </w:rPr>
        <w:t>includes glct3)</w:t>
      </w:r>
    </w:p>
    <w:p w14:paraId="0E6C3DB5" w14:textId="77777777" w:rsidR="00ED4946" w:rsidRDefault="001F7723">
      <w:pPr>
        <w:spacing w:line="480" w:lineRule="auto"/>
        <w:rPr>
          <w:b/>
          <w:highlight w:val="white"/>
        </w:rPr>
      </w:pPr>
      <w:r>
        <w:rPr>
          <w:b/>
          <w:highlight w:val="white"/>
        </w:rPr>
        <w:t>12462160_12376994dup (seems like more prevalent in divergent strains)</w:t>
      </w:r>
    </w:p>
    <w:p w14:paraId="698805D1" w14:textId="77777777" w:rsidR="00ED4946" w:rsidRDefault="001F7723">
      <w:pPr>
        <w:rPr>
          <w:sz w:val="16"/>
          <w:szCs w:val="16"/>
          <w:highlight w:val="white"/>
        </w:rPr>
      </w:pPr>
      <w:r>
        <w:rPr>
          <w:highlight w:val="white"/>
        </w:rPr>
        <w:t>I</w:t>
      </w:r>
      <w:r>
        <w:rPr>
          <w:highlight w:val="white"/>
        </w:rPr>
        <w:tab/>
        <w:t>12376993</w:t>
      </w:r>
      <w:r>
        <w:rPr>
          <w:highlight w:val="white"/>
        </w:rPr>
        <w:tab/>
        <w:t>C</w:t>
      </w:r>
      <w:r>
        <w:rPr>
          <w:highlight w:val="white"/>
        </w:rPr>
        <w:tab/>
        <w:t>&lt;DUP&gt;</w:t>
      </w:r>
      <w:r>
        <w:rPr>
          <w:highlight w:val="white"/>
        </w:rPr>
        <w:tab/>
        <w:t>CX11307</w:t>
      </w:r>
      <w:r>
        <w:rPr>
          <w:highlight w:val="white"/>
        </w:rPr>
        <w:tab/>
        <w:t>0/1</w:t>
      </w:r>
      <w:r>
        <w:rPr>
          <w:highlight w:val="white"/>
        </w:rPr>
        <w:tab/>
      </w:r>
      <w:r>
        <w:rPr>
          <w:sz w:val="16"/>
          <w:szCs w:val="16"/>
          <w:highlight w:val="white"/>
        </w:rPr>
        <w:t>&lt;DUP&gt;|duplication|MODERATE|WBGene00001641&amp;WBGene00001642&amp;WBGene00003098&amp;WBGene00003667&amp;WBGene00003679&amp;WBGene00008289&amp;WBGene00008290&amp;WBGene00008291&amp;WBGene00008292&amp;WBGene00008293&amp;WBGene00008294&amp;WBGene00008295&amp;WBGene00008470&amp;WBGene00008471&amp;WBGene00008472&amp;WBGene00008473&amp;WBGene00008474&amp;WBGene00008475&amp;WBGene00008476&amp;WBGene00008477&amp;WBGene00008478&amp;WBGene00008479&amp;WBGene00011780&amp;WBGene00011781&amp;WBGene00011782&amp;WBGene00011783&amp;WBGene00011784&amp;WBGene00011785&amp;WBGene00011786&amp;WBGene00014714&amp;WBGene00014729&amp;WBGene00044242|WBGene00001641&amp;WBGene00001642&amp;WBGene00003098&amp;WBGene00003667&amp;WBGene00003679&amp;WBGene00008289&amp;WBGene00008290&amp;WBGene00008291&amp;WBGene00008292&amp;WBGene00008293&amp;WBGene00008294&amp;WBGene00008295&amp;WBGene00008470&amp;WBGene00008471&amp;WBGene00008472&amp;WBGene00008473&amp;WBGene00008474&amp;WBGene00008475&amp;WBGene00008476&amp;WBGene00008477&amp;WBGene00008478&amp;WBGene00008479&amp;WBGene00011780&amp;WBGene00011781&amp;WBGene00011782&amp;WBGene00011783&amp;WBGene00011784&amp;WBGene00011785&amp;WBGene00011786&amp;WBGene00014714&amp;WBGene00014729&amp;WBGene00044242</w:t>
      </w:r>
    </w:p>
    <w:p w14:paraId="2254248E" w14:textId="77777777" w:rsidR="00ED4946" w:rsidRDefault="00ED4946">
      <w:pPr>
        <w:rPr>
          <w:b/>
          <w:highlight w:val="white"/>
        </w:rPr>
      </w:pPr>
    </w:p>
    <w:sectPr w:rsidR="00ED494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rik Christian Andersen" w:date="2019-09-28T19:28:00Z" w:initials="ECA">
    <w:p w14:paraId="534D60E1" w14:textId="061358C5" w:rsidR="009E3D0F" w:rsidRDefault="009E3D0F">
      <w:pPr>
        <w:pStyle w:val="CommentText"/>
      </w:pPr>
      <w:r>
        <w:rPr>
          <w:rStyle w:val="CommentReference"/>
        </w:rPr>
        <w:annotationRef/>
      </w:r>
      <w:r>
        <w:t>y-axis needs a hyphen too</w:t>
      </w:r>
    </w:p>
  </w:comment>
  <w:comment w:id="2" w:author="stefan zdraljevic" w:date="2019-05-16T14:28:00Z" w:initials="">
    <w:p w14:paraId="4E804255" w14:textId="77777777" w:rsidR="00ED4946" w:rsidRDefault="001F7723">
      <w:pPr>
        <w:widowControl w:val="0"/>
        <w:pBdr>
          <w:top w:val="nil"/>
          <w:left w:val="nil"/>
          <w:bottom w:val="nil"/>
          <w:right w:val="nil"/>
          <w:between w:val="nil"/>
        </w:pBdr>
        <w:rPr>
          <w:color w:val="000000"/>
        </w:rPr>
      </w:pPr>
      <w:r>
        <w:rPr>
          <w:color w:val="000000"/>
        </w:rPr>
        <w:t>change to normalized survival to match other plots</w:t>
      </w:r>
    </w:p>
  </w:comment>
  <w:comment w:id="3" w:author="Huimin Na" w:date="2019-09-12T14:46:00Z" w:initials="">
    <w:p w14:paraId="297D9F08" w14:textId="77777777" w:rsidR="00ED4946" w:rsidRDefault="001F7723">
      <w:pPr>
        <w:widowControl w:val="0"/>
        <w:pBdr>
          <w:top w:val="nil"/>
          <w:left w:val="nil"/>
          <w:bottom w:val="nil"/>
          <w:right w:val="nil"/>
          <w:between w:val="nil"/>
        </w:pBdr>
        <w:rPr>
          <w:color w:val="000000"/>
        </w:rPr>
      </w:pPr>
      <w:r>
        <w:rPr>
          <w:color w:val="000000"/>
        </w:rPr>
        <w:t>Do I need to change the NIL names to a relatively formal and follow lab naming rules?</w:t>
      </w:r>
    </w:p>
  </w:comment>
  <w:comment w:id="4" w:author="Erik Christian Andersen" w:date="2019-09-28T19:32:00Z" w:initials="ECA">
    <w:p w14:paraId="600BE657" w14:textId="1FED9B95" w:rsidR="00E6387E" w:rsidRDefault="00E6387E">
      <w:pPr>
        <w:pStyle w:val="CommentText"/>
      </w:pPr>
      <w:r>
        <w:rPr>
          <w:rStyle w:val="CommentReference"/>
        </w:rPr>
        <w:annotationRef/>
      </w:r>
      <w:r>
        <w:t xml:space="preserve">Yes, they should have official </w:t>
      </w:r>
      <w:proofErr w:type="spellStart"/>
      <w:r>
        <w:t>Walhout</w:t>
      </w:r>
      <w:proofErr w:type="spellEnd"/>
      <w:r>
        <w:t xml:space="preserve"> strain names</w:t>
      </w:r>
    </w:p>
  </w:comment>
  <w:comment w:id="6" w:author="Erik Christian Andersen" w:date="2019-09-28T19:34:00Z" w:initials="ECA">
    <w:p w14:paraId="15F85695" w14:textId="1B8CCFFB" w:rsidR="00CF2B3F" w:rsidRDefault="00CF2B3F">
      <w:pPr>
        <w:pStyle w:val="CommentText"/>
      </w:pPr>
      <w:r>
        <w:rPr>
          <w:rStyle w:val="CommentReference"/>
        </w:rPr>
        <w:annotationRef/>
      </w:r>
      <w:r>
        <w:t>What’s up with the y-axis names</w:t>
      </w:r>
      <w:r w:rsidR="00505EBF">
        <w:t xml:space="preserve">? </w:t>
      </w:r>
      <w:r>
        <w:t>Not clear or really needed with level of ambiguity</w:t>
      </w:r>
    </w:p>
  </w:comment>
  <w:comment w:id="11" w:author="Erik Christian Andersen" w:date="2019-09-28T19:35:00Z" w:initials="ECA">
    <w:p w14:paraId="639573B8" w14:textId="4E7EEBC9" w:rsidR="00C9496B" w:rsidRDefault="00C9496B">
      <w:pPr>
        <w:pStyle w:val="CommentText"/>
      </w:pPr>
      <w:r>
        <w:rPr>
          <w:rStyle w:val="CommentReference"/>
        </w:rPr>
        <w:annotationRef/>
      </w:r>
      <w:r>
        <w:t>Need to explain</w:t>
      </w:r>
    </w:p>
  </w:comment>
  <w:comment w:id="12" w:author="Erik Christian Andersen" w:date="2019-09-28T19:35:00Z" w:initials="ECA">
    <w:p w14:paraId="34475A23" w14:textId="46126358" w:rsidR="002D7E6F" w:rsidRDefault="002D7E6F">
      <w:pPr>
        <w:pStyle w:val="CommentText"/>
      </w:pPr>
      <w:r>
        <w:rPr>
          <w:rStyle w:val="CommentReference"/>
        </w:rPr>
        <w:annotationRef/>
      </w:r>
      <w:r>
        <w:t>Weird order too</w:t>
      </w:r>
    </w:p>
  </w:comment>
  <w:comment w:id="15" w:author="Erik Christian Andersen" w:date="2019-09-28T19:35:00Z" w:initials="ECA">
    <w:p w14:paraId="7B771FF9" w14:textId="516B03A2" w:rsidR="00F45B5E" w:rsidRDefault="00F45B5E">
      <w:pPr>
        <w:pStyle w:val="CommentText"/>
      </w:pPr>
      <w:r>
        <w:rPr>
          <w:rStyle w:val="CommentReference"/>
        </w:rPr>
        <w:annotationRef/>
      </w:r>
      <w:r>
        <w:t>explain</w:t>
      </w:r>
    </w:p>
  </w:comment>
  <w:comment w:id="19" w:author="Erik Christian Andersen" w:date="2019-09-28T19:38:00Z" w:initials="ECA">
    <w:p w14:paraId="1327CE8B" w14:textId="3E2906D8" w:rsidR="00590C07" w:rsidRDefault="00590C07">
      <w:pPr>
        <w:pStyle w:val="CommentText"/>
      </w:pPr>
      <w:r>
        <w:rPr>
          <w:rStyle w:val="CommentReference"/>
        </w:rPr>
        <w:annotationRef/>
      </w:r>
      <w:r>
        <w:t>Why have the figures below?</w:t>
      </w:r>
    </w:p>
  </w:comment>
  <w:comment w:id="20" w:author="stefan zdraljevic" w:date="2019-05-16T14:41:00Z" w:initials="">
    <w:p w14:paraId="534ABBD0" w14:textId="77777777" w:rsidR="00ED4946" w:rsidRDefault="001F7723">
      <w:pPr>
        <w:widowControl w:val="0"/>
        <w:pBdr>
          <w:top w:val="nil"/>
          <w:left w:val="nil"/>
          <w:bottom w:val="nil"/>
          <w:right w:val="nil"/>
          <w:between w:val="nil"/>
        </w:pBdr>
        <w:rPr>
          <w:color w:val="000000"/>
        </w:rPr>
      </w:pPr>
      <w:r>
        <w:rPr>
          <w:color w:val="000000"/>
        </w:rPr>
        <w:t>supplemental figure 1 is assay set up</w:t>
      </w:r>
    </w:p>
  </w:comment>
  <w:comment w:id="21" w:author="Huimin Na" w:date="2019-05-31T14:36:00Z" w:initials="">
    <w:p w14:paraId="75140675" w14:textId="77777777" w:rsidR="00ED4946" w:rsidRDefault="001F7723">
      <w:pPr>
        <w:widowControl w:val="0"/>
        <w:pBdr>
          <w:top w:val="nil"/>
          <w:left w:val="nil"/>
          <w:bottom w:val="nil"/>
          <w:right w:val="nil"/>
          <w:between w:val="nil"/>
        </w:pBdr>
        <w:rPr>
          <w:color w:val="000000"/>
        </w:rPr>
      </w:pPr>
      <w:r>
        <w:rPr>
          <w:color w:val="000000"/>
        </w:rPr>
        <w:t>GENE PLOT FOR CHROMOSOME I</w:t>
      </w:r>
    </w:p>
  </w:comment>
  <w:comment w:id="22" w:author="stefan zdraljevic" w:date="2019-07-18T07:21:00Z" w:initials="">
    <w:p w14:paraId="1C48A5ED" w14:textId="77777777" w:rsidR="00ED4946" w:rsidRDefault="001F7723">
      <w:pPr>
        <w:widowControl w:val="0"/>
        <w:pBdr>
          <w:top w:val="nil"/>
          <w:left w:val="nil"/>
          <w:bottom w:val="nil"/>
          <w:right w:val="nil"/>
          <w:between w:val="nil"/>
        </w:pBdr>
        <w:rPr>
          <w:color w:val="000000"/>
        </w:rPr>
      </w:pPr>
      <w:r>
        <w:rPr>
          <w:color w:val="000000"/>
        </w:rPr>
        <w:t>need to change - B -&gt; A; C-&gt;B; stop gain swap -&gt; 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4D60E1" w15:done="0"/>
  <w15:commentEx w15:paraId="4E804255" w15:done="0"/>
  <w15:commentEx w15:paraId="297D9F08" w15:done="0"/>
  <w15:commentEx w15:paraId="600BE657" w15:paraIdParent="297D9F08" w15:done="0"/>
  <w15:commentEx w15:paraId="15F85695" w15:done="0"/>
  <w15:commentEx w15:paraId="639573B8" w15:done="0"/>
  <w15:commentEx w15:paraId="34475A23" w15:done="0"/>
  <w15:commentEx w15:paraId="7B771FF9" w15:done="0"/>
  <w15:commentEx w15:paraId="1327CE8B" w15:done="0"/>
  <w15:commentEx w15:paraId="534ABBD0" w15:done="0"/>
  <w15:commentEx w15:paraId="75140675" w15:done="0"/>
  <w15:commentEx w15:paraId="1C48A5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4D60E1" w16cid:durableId="213A32E2"/>
  <w16cid:commentId w16cid:paraId="4E804255" w16cid:durableId="2134BFAD"/>
  <w16cid:commentId w16cid:paraId="297D9F08" w16cid:durableId="2134BFAE"/>
  <w16cid:commentId w16cid:paraId="600BE657" w16cid:durableId="213A33EA"/>
  <w16cid:commentId w16cid:paraId="15F85695" w16cid:durableId="213A343D"/>
  <w16cid:commentId w16cid:paraId="639573B8" w16cid:durableId="213A3468"/>
  <w16cid:commentId w16cid:paraId="34475A23" w16cid:durableId="213A3489"/>
  <w16cid:commentId w16cid:paraId="7B771FF9" w16cid:durableId="213A349F"/>
  <w16cid:commentId w16cid:paraId="1327CE8B" w16cid:durableId="213A351E"/>
  <w16cid:commentId w16cid:paraId="534ABBD0" w16cid:durableId="2134BFAF"/>
  <w16cid:commentId w16cid:paraId="75140675" w16cid:durableId="2134BFB0"/>
  <w16cid:commentId w16cid:paraId="1C48A5ED" w16cid:durableId="2134BF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k Christian Andersen">
    <w15:presenceInfo w15:providerId="AD" w15:userId="S::eca463@ads.northwestern.edu::540e4bcd-e980-425e-a904-0775d863785c"/>
  </w15:person>
  <w15:person w15:author="Stefan Zdraljevic">
    <w15:presenceInfo w15:providerId="AD" w15:userId="S::szs315@ads.northwestern.edu::33fd9e9c-64ee-4cbe-8650-85569f26d6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946"/>
    <w:rsid w:val="000B2484"/>
    <w:rsid w:val="000F2D8C"/>
    <w:rsid w:val="001428D0"/>
    <w:rsid w:val="001E1F1B"/>
    <w:rsid w:val="001F7723"/>
    <w:rsid w:val="002D7E6F"/>
    <w:rsid w:val="004B4AEE"/>
    <w:rsid w:val="00505EBF"/>
    <w:rsid w:val="00566AB1"/>
    <w:rsid w:val="00590C07"/>
    <w:rsid w:val="005E07C0"/>
    <w:rsid w:val="007657E2"/>
    <w:rsid w:val="009E3D0F"/>
    <w:rsid w:val="00A42BE8"/>
    <w:rsid w:val="00AE767B"/>
    <w:rsid w:val="00C63C21"/>
    <w:rsid w:val="00C936A9"/>
    <w:rsid w:val="00C9496B"/>
    <w:rsid w:val="00CC2C58"/>
    <w:rsid w:val="00CE000C"/>
    <w:rsid w:val="00CF2B3F"/>
    <w:rsid w:val="00D03DFD"/>
    <w:rsid w:val="00DB7B95"/>
    <w:rsid w:val="00E6387E"/>
    <w:rsid w:val="00EA68C8"/>
    <w:rsid w:val="00ED4946"/>
    <w:rsid w:val="00F00418"/>
    <w:rsid w:val="00F15D30"/>
    <w:rsid w:val="00F25E55"/>
    <w:rsid w:val="00F45B5E"/>
    <w:rsid w:val="00F47E69"/>
    <w:rsid w:val="00F67881"/>
    <w:rsid w:val="00FB0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05719B"/>
  <w15:docId w15:val="{E7F486EA-D6DA-FB4B-B13C-9CC397EC7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B7B9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E07C0"/>
    <w:rPr>
      <w:rFonts w:eastAsia="Arial"/>
      <w:sz w:val="18"/>
      <w:szCs w:val="18"/>
      <w:lang w:val="en"/>
    </w:rPr>
  </w:style>
  <w:style w:type="character" w:customStyle="1" w:styleId="BalloonTextChar">
    <w:name w:val="Balloon Text Char"/>
    <w:basedOn w:val="DefaultParagraphFont"/>
    <w:link w:val="BalloonText"/>
    <w:uiPriority w:val="99"/>
    <w:semiHidden/>
    <w:rsid w:val="005E07C0"/>
    <w:rPr>
      <w:rFonts w:ascii="Times New Roman" w:hAnsi="Times New Roman" w:cs="Times New Roman"/>
      <w:sz w:val="18"/>
      <w:szCs w:val="18"/>
    </w:rPr>
  </w:style>
  <w:style w:type="character" w:styleId="Emphasis">
    <w:name w:val="Emphasis"/>
    <w:basedOn w:val="DefaultParagraphFont"/>
    <w:uiPriority w:val="20"/>
    <w:qFormat/>
    <w:rsid w:val="004B4AEE"/>
    <w:rPr>
      <w:i/>
      <w:iCs/>
    </w:rPr>
  </w:style>
  <w:style w:type="paragraph" w:styleId="CommentSubject">
    <w:name w:val="annotation subject"/>
    <w:basedOn w:val="CommentText"/>
    <w:next w:val="CommentText"/>
    <w:link w:val="CommentSubjectChar"/>
    <w:uiPriority w:val="99"/>
    <w:semiHidden/>
    <w:unhideWhenUsed/>
    <w:rsid w:val="009E3D0F"/>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9E3D0F"/>
    <w:rPr>
      <w:rFonts w:ascii="Times New Roman" w:eastAsia="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20519">
      <w:bodyDiv w:val="1"/>
      <w:marLeft w:val="0"/>
      <w:marRight w:val="0"/>
      <w:marTop w:val="0"/>
      <w:marBottom w:val="0"/>
      <w:divBdr>
        <w:top w:val="none" w:sz="0" w:space="0" w:color="auto"/>
        <w:left w:val="none" w:sz="0" w:space="0" w:color="auto"/>
        <w:bottom w:val="none" w:sz="0" w:space="0" w:color="auto"/>
        <w:right w:val="none" w:sz="0" w:space="0" w:color="auto"/>
      </w:divBdr>
    </w:div>
    <w:div w:id="858465274">
      <w:bodyDiv w:val="1"/>
      <w:marLeft w:val="0"/>
      <w:marRight w:val="0"/>
      <w:marTop w:val="0"/>
      <w:marBottom w:val="0"/>
      <w:divBdr>
        <w:top w:val="none" w:sz="0" w:space="0" w:color="auto"/>
        <w:left w:val="none" w:sz="0" w:space="0" w:color="auto"/>
        <w:bottom w:val="none" w:sz="0" w:space="0" w:color="auto"/>
        <w:right w:val="none" w:sz="0" w:space="0" w:color="auto"/>
      </w:divBdr>
    </w:div>
    <w:div w:id="19663048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ntTable" Target="fontTable.xml"/><Relationship Id="rId7" Type="http://schemas.microsoft.com/office/2016/09/relationships/commentsIds" Target="commentsId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microsoft.com/office/2011/relationships/commentsExtended" Target="commentsExtended.xml"/><Relationship Id="rId11" Type="http://schemas.openxmlformats.org/officeDocument/2006/relationships/image" Target="media/image5.png"/><Relationship Id="rId5"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19</Pages>
  <Words>2224</Words>
  <Characters>12678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Stefan Zdraljevic</cp:lastModifiedBy>
  <cp:revision>23</cp:revision>
  <dcterms:created xsi:type="dcterms:W3CDTF">2019-09-24T23:15:00Z</dcterms:created>
  <dcterms:modified xsi:type="dcterms:W3CDTF">2019-09-30T22:07:00Z</dcterms:modified>
</cp:coreProperties>
</file>